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C48D94" w14:textId="77777777" w:rsidR="00BD2638" w:rsidRDefault="00143E52">
      <w:pPr>
        <w:pStyle w:val="CAP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outlineLvl w:val="9"/>
      </w:pPr>
      <w:r>
        <w:t>FUNDAÇÃO CENTRO DE ANÁLISE, PESQUISA E INOVAÇÃO TECNOLÓGICA.</w:t>
      </w:r>
    </w:p>
    <w:p w14:paraId="6F783FED" w14:textId="77777777" w:rsidR="00BD2638" w:rsidRDefault="00143E52">
      <w:pPr>
        <w:pStyle w:val="CAP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outlineLvl w:val="9"/>
      </w:pPr>
      <w:r>
        <w:t>INSTITUTO DE ENSINO SUPERIOR FUCAPI</w:t>
      </w:r>
    </w:p>
    <w:p w14:paraId="73396D24" w14:textId="77777777" w:rsidR="00BD2638" w:rsidRDefault="00143E52">
      <w:pPr>
        <w:pStyle w:val="CAP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outlineLvl w:val="9"/>
      </w:pPr>
      <w:r>
        <w:t>COORDENAÇÃO DE GRADUAÇÃO EM</w:t>
      </w:r>
    </w:p>
    <w:p w14:paraId="7D1CFCA1" w14:textId="77777777" w:rsidR="00BD2638" w:rsidRDefault="00143E52">
      <w:pPr>
        <w:pStyle w:val="Corpo"/>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200" w:line="276" w:lineRule="auto"/>
        <w:jc w:val="center"/>
        <w:rPr>
          <w:rFonts w:ascii="Times New Roman" w:eastAsia="Times New Roman" w:hAnsi="Times New Roman" w:cs="Times New Roman"/>
          <w:b/>
          <w:bCs/>
          <w:sz w:val="24"/>
          <w:szCs w:val="24"/>
          <w:u w:color="000000"/>
          <w:lang w:val="pt-PT"/>
        </w:rPr>
      </w:pPr>
      <w:r>
        <w:rPr>
          <w:rFonts w:ascii="Times New Roman" w:hAnsi="Times New Roman"/>
          <w:b/>
          <w:bCs/>
          <w:sz w:val="24"/>
          <w:szCs w:val="24"/>
          <w:u w:color="000000"/>
          <w:lang w:val="pt-PT"/>
        </w:rPr>
        <w:t>CIÊNCIA DA COMPUTAÇÃO</w:t>
      </w:r>
    </w:p>
    <w:p w14:paraId="5C14A4BF" w14:textId="77777777" w:rsidR="00BD2638" w:rsidRDefault="00BD2638">
      <w:pPr>
        <w:pStyle w:val="Corpo"/>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200" w:line="276" w:lineRule="auto"/>
        <w:jc w:val="center"/>
        <w:rPr>
          <w:rFonts w:ascii="Times New Roman" w:eastAsia="Times New Roman" w:hAnsi="Times New Roman" w:cs="Times New Roman"/>
          <w:b/>
          <w:bCs/>
          <w:sz w:val="24"/>
          <w:szCs w:val="24"/>
          <w:u w:color="000000"/>
          <w:lang w:val="pt-PT"/>
        </w:rPr>
      </w:pPr>
    </w:p>
    <w:p w14:paraId="1F0121C2" w14:textId="77777777" w:rsidR="00BD2638" w:rsidRDefault="00BD2638">
      <w:pPr>
        <w:pStyle w:val="Corpo"/>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200" w:line="276" w:lineRule="auto"/>
        <w:jc w:val="center"/>
        <w:rPr>
          <w:rFonts w:ascii="Times New Roman" w:eastAsia="Times New Roman" w:hAnsi="Times New Roman" w:cs="Times New Roman"/>
          <w:b/>
          <w:bCs/>
          <w:sz w:val="24"/>
          <w:szCs w:val="24"/>
          <w:u w:color="000000"/>
          <w:lang w:val="pt-PT"/>
        </w:rPr>
      </w:pPr>
    </w:p>
    <w:p w14:paraId="0978D84F" w14:textId="77777777" w:rsidR="00BD2638" w:rsidRDefault="00BD2638">
      <w:pPr>
        <w:pStyle w:val="Corpo"/>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200" w:line="276" w:lineRule="auto"/>
        <w:jc w:val="center"/>
        <w:rPr>
          <w:rFonts w:ascii="Times New Roman" w:eastAsia="Times New Roman" w:hAnsi="Times New Roman" w:cs="Times New Roman"/>
          <w:b/>
          <w:bCs/>
          <w:sz w:val="24"/>
          <w:szCs w:val="24"/>
          <w:u w:color="000000"/>
          <w:lang w:val="pt-PT"/>
        </w:rPr>
      </w:pPr>
    </w:p>
    <w:p w14:paraId="7C0F1774" w14:textId="77777777" w:rsidR="00BD2638" w:rsidRDefault="00BD2638">
      <w:pPr>
        <w:pStyle w:val="Corpo"/>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200" w:line="276" w:lineRule="auto"/>
        <w:jc w:val="center"/>
        <w:rPr>
          <w:rFonts w:ascii="Times New Roman" w:eastAsia="Times New Roman" w:hAnsi="Times New Roman" w:cs="Times New Roman"/>
          <w:b/>
          <w:bCs/>
          <w:sz w:val="24"/>
          <w:szCs w:val="24"/>
          <w:u w:color="000000"/>
          <w:lang w:val="pt-PT"/>
        </w:rPr>
      </w:pPr>
    </w:p>
    <w:p w14:paraId="6A03A54A" w14:textId="77777777" w:rsidR="00BD2638" w:rsidRDefault="00BD2638">
      <w:pPr>
        <w:pStyle w:val="Corpo"/>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200" w:line="276" w:lineRule="auto"/>
        <w:jc w:val="center"/>
        <w:rPr>
          <w:rFonts w:ascii="Times New Roman" w:eastAsia="Times New Roman" w:hAnsi="Times New Roman" w:cs="Times New Roman"/>
          <w:b/>
          <w:bCs/>
          <w:sz w:val="24"/>
          <w:szCs w:val="24"/>
          <w:u w:color="000000"/>
          <w:lang w:val="pt-PT"/>
        </w:rPr>
      </w:pPr>
    </w:p>
    <w:p w14:paraId="28E8F44E" w14:textId="77777777" w:rsidR="00BD2638" w:rsidRDefault="00BD2638">
      <w:pPr>
        <w:pStyle w:val="Corpo"/>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200" w:line="276" w:lineRule="auto"/>
        <w:jc w:val="center"/>
        <w:rPr>
          <w:rFonts w:ascii="Times New Roman" w:eastAsia="Times New Roman" w:hAnsi="Times New Roman" w:cs="Times New Roman"/>
          <w:b/>
          <w:bCs/>
          <w:sz w:val="24"/>
          <w:szCs w:val="24"/>
          <w:u w:color="000000"/>
          <w:lang w:val="pt-PT"/>
        </w:rPr>
      </w:pPr>
    </w:p>
    <w:p w14:paraId="0BF127CF" w14:textId="77777777" w:rsidR="00BD2638" w:rsidRDefault="00BD2638">
      <w:pPr>
        <w:pStyle w:val="Corpo"/>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200" w:line="276" w:lineRule="auto"/>
        <w:jc w:val="center"/>
        <w:rPr>
          <w:rFonts w:ascii="Times New Roman" w:eastAsia="Times New Roman" w:hAnsi="Times New Roman" w:cs="Times New Roman"/>
          <w:b/>
          <w:bCs/>
          <w:sz w:val="24"/>
          <w:szCs w:val="24"/>
          <w:u w:color="000000"/>
          <w:lang w:val="pt-PT"/>
        </w:rPr>
      </w:pPr>
    </w:p>
    <w:p w14:paraId="3D90F103" w14:textId="77777777" w:rsidR="00BD2638" w:rsidRDefault="00BD2638">
      <w:pPr>
        <w:pStyle w:val="Corpo"/>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200" w:line="276" w:lineRule="auto"/>
        <w:jc w:val="center"/>
        <w:rPr>
          <w:rFonts w:ascii="Times New Roman" w:eastAsia="Times New Roman" w:hAnsi="Times New Roman" w:cs="Times New Roman"/>
          <w:b/>
          <w:bCs/>
          <w:sz w:val="24"/>
          <w:szCs w:val="24"/>
          <w:u w:color="000000"/>
          <w:lang w:val="pt-PT"/>
        </w:rPr>
      </w:pPr>
    </w:p>
    <w:p w14:paraId="7C7ADE7F" w14:textId="77777777" w:rsidR="00BD2638" w:rsidRDefault="00BD2638">
      <w:pPr>
        <w:pStyle w:val="Corpo"/>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200" w:line="276" w:lineRule="auto"/>
        <w:jc w:val="center"/>
        <w:rPr>
          <w:rFonts w:ascii="Times New Roman" w:eastAsia="Times New Roman" w:hAnsi="Times New Roman" w:cs="Times New Roman"/>
          <w:b/>
          <w:bCs/>
          <w:sz w:val="24"/>
          <w:szCs w:val="24"/>
          <w:u w:color="000000"/>
          <w:lang w:val="pt-PT"/>
        </w:rPr>
      </w:pPr>
    </w:p>
    <w:p w14:paraId="10B6A93F" w14:textId="77777777" w:rsidR="00BD2638" w:rsidRDefault="00143E52">
      <w:pPr>
        <w:pStyle w:val="CAPA"/>
      </w:pPr>
      <w:r w:rsidRPr="009211E8">
        <w:rPr>
          <w:lang w:val="pt-BR"/>
        </w:rPr>
        <w:t>DESENVOLVIMENTO DE UM SISTEMA DE APOIO PARA PACIENTES DIAGNOSTICADOS COM AFASIA</w:t>
      </w:r>
    </w:p>
    <w:p w14:paraId="4A879A25" w14:textId="77777777" w:rsidR="00BD2638" w:rsidRDefault="00BD2638">
      <w:pPr>
        <w:pStyle w:val="CAPA"/>
      </w:pPr>
    </w:p>
    <w:p w14:paraId="4F31697D" w14:textId="77777777" w:rsidR="00BD2638" w:rsidRDefault="00BD2638">
      <w:pPr>
        <w:pStyle w:val="CAPA"/>
      </w:pPr>
    </w:p>
    <w:p w14:paraId="35A8B767" w14:textId="77777777" w:rsidR="00BD2638" w:rsidRDefault="00BD2638">
      <w:pPr>
        <w:pStyle w:val="CAPA"/>
      </w:pPr>
    </w:p>
    <w:p w14:paraId="2490BFD7" w14:textId="77777777" w:rsidR="00BD2638" w:rsidRDefault="00BD2638">
      <w:pPr>
        <w:pStyle w:val="CAPA"/>
      </w:pPr>
    </w:p>
    <w:p w14:paraId="601C5147" w14:textId="77777777" w:rsidR="00BD2638" w:rsidRDefault="00BD2638">
      <w:pPr>
        <w:pStyle w:val="CAPA"/>
      </w:pPr>
    </w:p>
    <w:p w14:paraId="3966F725" w14:textId="77777777" w:rsidR="00BD2638" w:rsidRDefault="00BD2638">
      <w:pPr>
        <w:pStyle w:val="CAPA"/>
      </w:pPr>
    </w:p>
    <w:p w14:paraId="3E2424ED" w14:textId="77777777" w:rsidR="00BD2638" w:rsidRDefault="00BD2638">
      <w:pPr>
        <w:pStyle w:val="CAPA"/>
      </w:pPr>
    </w:p>
    <w:p w14:paraId="0BA973D0" w14:textId="77777777" w:rsidR="00BD2638" w:rsidRDefault="00BD2638">
      <w:pPr>
        <w:pStyle w:val="CAPA"/>
      </w:pPr>
    </w:p>
    <w:p w14:paraId="7ECCB29F" w14:textId="77777777" w:rsidR="00BD2638" w:rsidRDefault="00BD2638">
      <w:pPr>
        <w:pStyle w:val="CAPA"/>
      </w:pPr>
    </w:p>
    <w:p w14:paraId="0DED8995" w14:textId="77777777" w:rsidR="00BD2638" w:rsidRDefault="00BD2638">
      <w:pPr>
        <w:pStyle w:val="CAPA"/>
      </w:pPr>
    </w:p>
    <w:p w14:paraId="6CC3CA81" w14:textId="77777777" w:rsidR="00BD2638" w:rsidRDefault="00BD2638">
      <w:pPr>
        <w:pStyle w:val="CAPA"/>
      </w:pPr>
    </w:p>
    <w:p w14:paraId="2E3CAB9A" w14:textId="77777777" w:rsidR="00BD2638" w:rsidRDefault="00BD2638">
      <w:pPr>
        <w:pStyle w:val="CAPA"/>
      </w:pPr>
    </w:p>
    <w:p w14:paraId="68900CC8" w14:textId="77777777" w:rsidR="00BD2638" w:rsidRDefault="00BD2638">
      <w:pPr>
        <w:pStyle w:val="CAPA"/>
      </w:pPr>
    </w:p>
    <w:p w14:paraId="79474CB0" w14:textId="77777777" w:rsidR="00BD2638" w:rsidRDefault="00143E52">
      <w:pPr>
        <w:pStyle w:val="CAPA"/>
      </w:pPr>
      <w:r w:rsidRPr="009211E8">
        <w:rPr>
          <w:lang w:val="pt-BR"/>
        </w:rPr>
        <w:t>EDSON DE SOUZA JR</w:t>
      </w:r>
    </w:p>
    <w:p w14:paraId="3F55FBB1" w14:textId="77777777" w:rsidR="00BD2638" w:rsidRDefault="00BD2638">
      <w:pPr>
        <w:pStyle w:val="CAP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outlineLvl w:val="9"/>
      </w:pPr>
    </w:p>
    <w:p w14:paraId="60A58399" w14:textId="77777777" w:rsidR="00BD2638" w:rsidRDefault="00BD2638">
      <w:pPr>
        <w:pStyle w:val="CAP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outlineLvl w:val="9"/>
      </w:pPr>
    </w:p>
    <w:p w14:paraId="48B67DAA" w14:textId="77777777" w:rsidR="00BD2638" w:rsidRDefault="00BD2638">
      <w:pPr>
        <w:pStyle w:val="CAP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outlineLvl w:val="9"/>
      </w:pPr>
    </w:p>
    <w:p w14:paraId="1BFFD0FB" w14:textId="77777777" w:rsidR="00BD2638" w:rsidRDefault="00BD2638">
      <w:pPr>
        <w:pStyle w:val="CAP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outlineLvl w:val="9"/>
      </w:pPr>
    </w:p>
    <w:p w14:paraId="4000E814" w14:textId="77777777" w:rsidR="00BD2638" w:rsidRDefault="00BD2638">
      <w:pPr>
        <w:pStyle w:val="CAP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outlineLvl w:val="9"/>
      </w:pPr>
    </w:p>
    <w:p w14:paraId="7DD41842" w14:textId="77777777" w:rsidR="00BD2638" w:rsidRDefault="00BD2638">
      <w:pPr>
        <w:pStyle w:val="CAP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outlineLvl w:val="9"/>
      </w:pPr>
    </w:p>
    <w:p w14:paraId="4CB3A9BE" w14:textId="77777777" w:rsidR="00BD2638" w:rsidRDefault="00143E52">
      <w:pPr>
        <w:pStyle w:val="CAP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outlineLvl w:val="9"/>
      </w:pPr>
      <w:r>
        <w:t>MANAUS</w:t>
      </w:r>
    </w:p>
    <w:p w14:paraId="2383AAFA" w14:textId="77777777" w:rsidR="00BD263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pPr>
      <w:r w:rsidRPr="009211E8">
        <w:rPr>
          <w:lang w:val="pt-BR"/>
        </w:rPr>
        <w:t>2016</w:t>
      </w:r>
    </w:p>
    <w:p w14:paraId="0D430134" w14:textId="77777777" w:rsidR="00BD2638" w:rsidRDefault="00BD2638">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pPr>
    </w:p>
    <w:p w14:paraId="5E91ED33" w14:textId="77777777" w:rsidR="00BD2638" w:rsidRDefault="00BD2638">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pPr>
    </w:p>
    <w:p w14:paraId="1F45980B" w14:textId="77777777" w:rsidR="00BD263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rPr>
          <w:caps/>
        </w:rPr>
      </w:pPr>
      <w:r w:rsidRPr="009211E8">
        <w:rPr>
          <w:caps/>
          <w:lang w:val="pt-BR"/>
        </w:rPr>
        <w:lastRenderedPageBreak/>
        <w:t>Edson de Souza Jr</w:t>
      </w:r>
    </w:p>
    <w:p w14:paraId="4BE6A1A8" w14:textId="77777777" w:rsidR="00BD2638" w:rsidRDefault="00BD2638">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pPr>
    </w:p>
    <w:p w14:paraId="69D484B1" w14:textId="77777777" w:rsidR="00BD2638" w:rsidRDefault="00BD2638">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pPr>
    </w:p>
    <w:p w14:paraId="18F37244" w14:textId="77777777" w:rsidR="00BD2638" w:rsidRDefault="00BD2638">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pPr>
    </w:p>
    <w:p w14:paraId="4E7346C3" w14:textId="77777777" w:rsidR="00BD2638" w:rsidRDefault="00BD2638">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pPr>
    </w:p>
    <w:p w14:paraId="376E7930" w14:textId="77777777" w:rsidR="00BD2638" w:rsidRDefault="00BD2638">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pPr>
    </w:p>
    <w:p w14:paraId="242BF1D1" w14:textId="77777777" w:rsidR="00BD2638" w:rsidRDefault="00BD2638">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pPr>
    </w:p>
    <w:p w14:paraId="44E8AE6D" w14:textId="77777777" w:rsidR="00BD2638" w:rsidRDefault="00BD2638">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pPr>
    </w:p>
    <w:p w14:paraId="2D785AB9" w14:textId="77777777" w:rsidR="00BD2638" w:rsidRDefault="00143E52">
      <w:pPr>
        <w:pStyle w:val="CAPA"/>
      </w:pPr>
      <w:r w:rsidRPr="009211E8">
        <w:rPr>
          <w:lang w:val="pt-BR"/>
        </w:rPr>
        <w:t>DESENVOLVIMENTO DE UM SISTEMA DE APOIO PARA PACIENTES DIAGNOSTICADOS COM AFASIA</w:t>
      </w:r>
    </w:p>
    <w:p w14:paraId="7D3D3DD9" w14:textId="77777777" w:rsidR="00BD2638" w:rsidRDefault="00BD2638">
      <w:pPr>
        <w:pStyle w:val="CAP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outlineLvl w:val="9"/>
      </w:pPr>
    </w:p>
    <w:p w14:paraId="317ABB73" w14:textId="77777777" w:rsidR="00BD2638" w:rsidRDefault="00BD2638">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rPr>
          <w:sz w:val="28"/>
          <w:szCs w:val="28"/>
        </w:rPr>
      </w:pPr>
    </w:p>
    <w:p w14:paraId="4C75E9F1" w14:textId="77777777" w:rsidR="00BD2638" w:rsidRDefault="00BD2638">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rPr>
          <w:sz w:val="28"/>
          <w:szCs w:val="28"/>
        </w:rPr>
      </w:pPr>
    </w:p>
    <w:p w14:paraId="629CA11C" w14:textId="77777777" w:rsidR="00BD2638" w:rsidRDefault="00BD2638">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rPr>
          <w:sz w:val="28"/>
          <w:szCs w:val="28"/>
        </w:rPr>
      </w:pPr>
    </w:p>
    <w:p w14:paraId="2DDD91DB" w14:textId="77777777" w:rsidR="00BD2638" w:rsidRDefault="00BD2638">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rPr>
          <w:sz w:val="28"/>
          <w:szCs w:val="28"/>
        </w:rPr>
      </w:pPr>
    </w:p>
    <w:p w14:paraId="28313A81" w14:textId="77777777" w:rsidR="00BD2638" w:rsidRDefault="00BD2638">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rPr>
          <w:sz w:val="28"/>
          <w:szCs w:val="28"/>
        </w:rPr>
      </w:pPr>
    </w:p>
    <w:p w14:paraId="039E2655" w14:textId="77777777" w:rsidR="00BD2638" w:rsidRDefault="00143E52">
      <w:pPr>
        <w:pStyle w:val="Corpo"/>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4536"/>
        <w:jc w:val="both"/>
        <w:rPr>
          <w:rFonts w:ascii="Calibri" w:eastAsia="Calibri" w:hAnsi="Calibri" w:cs="Calibri"/>
          <w:sz w:val="24"/>
          <w:szCs w:val="24"/>
          <w:u w:color="000000"/>
          <w:lang w:val="pt-PT"/>
        </w:rPr>
      </w:pPr>
      <w:r w:rsidRPr="009211E8">
        <w:rPr>
          <w:rFonts w:ascii="Calibri" w:eastAsia="Calibri" w:hAnsi="Calibri" w:cs="Calibri"/>
          <w:sz w:val="24"/>
          <w:szCs w:val="24"/>
          <w:u w:color="000000"/>
          <w:lang w:val="pt-BR"/>
        </w:rPr>
        <w:t xml:space="preserve">Projeto de Introdução de Conclusão de </w:t>
      </w:r>
      <w:proofErr w:type="gramStart"/>
      <w:r w:rsidRPr="009211E8">
        <w:rPr>
          <w:rFonts w:ascii="Calibri" w:eastAsia="Calibri" w:hAnsi="Calibri" w:cs="Calibri"/>
          <w:sz w:val="24"/>
          <w:szCs w:val="24"/>
          <w:u w:color="000000"/>
          <w:lang w:val="pt-BR"/>
        </w:rPr>
        <w:t>Curso  em</w:t>
      </w:r>
      <w:proofErr w:type="gramEnd"/>
      <w:r w:rsidRPr="009211E8">
        <w:rPr>
          <w:rFonts w:ascii="Calibri" w:eastAsia="Calibri" w:hAnsi="Calibri" w:cs="Calibri"/>
          <w:sz w:val="24"/>
          <w:szCs w:val="24"/>
          <w:u w:color="000000"/>
          <w:lang w:val="pt-BR"/>
        </w:rPr>
        <w:t xml:space="preserve"> Ciência da Computação</w:t>
      </w:r>
      <w:r>
        <w:rPr>
          <w:rFonts w:ascii="Calibri" w:eastAsia="Calibri" w:hAnsi="Calibri" w:cs="Calibri"/>
          <w:sz w:val="24"/>
          <w:szCs w:val="24"/>
          <w:u w:color="000000"/>
          <w:lang w:val="pt-PT"/>
        </w:rPr>
        <w:t xml:space="preserve"> do Instituto de Ensino Superior FUCAPI – CESF. Área de concentração:</w:t>
      </w:r>
      <w:r w:rsidRPr="009211E8">
        <w:rPr>
          <w:rFonts w:ascii="Calibri" w:eastAsia="Calibri" w:hAnsi="Calibri" w:cs="Calibri"/>
          <w:sz w:val="24"/>
          <w:szCs w:val="24"/>
          <w:u w:color="000000"/>
          <w:lang w:val="pt-BR"/>
        </w:rPr>
        <w:t xml:space="preserve"> Informática Médica</w:t>
      </w:r>
      <w:r>
        <w:rPr>
          <w:rFonts w:ascii="Calibri" w:eastAsia="Calibri" w:hAnsi="Calibri" w:cs="Calibri"/>
          <w:sz w:val="24"/>
          <w:szCs w:val="24"/>
          <w:u w:color="000000"/>
          <w:lang w:val="pt-PT"/>
        </w:rPr>
        <w:t>.</w:t>
      </w:r>
    </w:p>
    <w:p w14:paraId="65313895" w14:textId="77777777" w:rsidR="00BD2638" w:rsidRDefault="00BD2638">
      <w:pPr>
        <w:pStyle w:val="Corpo"/>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4536"/>
        <w:jc w:val="both"/>
        <w:rPr>
          <w:rFonts w:ascii="Times New Roman" w:eastAsia="Times New Roman" w:hAnsi="Times New Roman" w:cs="Times New Roman"/>
          <w:sz w:val="24"/>
          <w:szCs w:val="24"/>
          <w:u w:color="000000"/>
          <w:lang w:val="pt-PT"/>
        </w:rPr>
      </w:pPr>
    </w:p>
    <w:p w14:paraId="2C54A4B1" w14:textId="77777777" w:rsidR="00BD2638" w:rsidRDefault="00143E52">
      <w:pPr>
        <w:pStyle w:val="Corpo"/>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4536"/>
        <w:jc w:val="both"/>
        <w:rPr>
          <w:rFonts w:ascii="Calibri" w:eastAsia="Calibri" w:hAnsi="Calibri" w:cs="Calibri"/>
          <w:u w:color="000000"/>
          <w:lang w:val="pt-PT"/>
        </w:rPr>
      </w:pPr>
      <w:r>
        <w:rPr>
          <w:rFonts w:ascii="Calibri" w:eastAsia="Calibri" w:hAnsi="Calibri" w:cs="Calibri"/>
          <w:sz w:val="24"/>
          <w:szCs w:val="24"/>
          <w:u w:color="000000"/>
          <w:lang w:val="pt-PT"/>
        </w:rPr>
        <w:t>Orientador(a):</w:t>
      </w:r>
      <w:commentRangeStart w:id="0"/>
      <w:r w:rsidRPr="009211E8">
        <w:rPr>
          <w:rFonts w:ascii="Calibri" w:eastAsia="Calibri" w:hAnsi="Calibri" w:cs="Calibri"/>
          <w:sz w:val="24"/>
          <w:szCs w:val="24"/>
          <w:u w:color="000000"/>
          <w:lang w:val="pt-BR"/>
        </w:rPr>
        <w:t>Sérgio Vieira</w:t>
      </w:r>
      <w:commentRangeEnd w:id="0"/>
      <w:r>
        <w:rPr>
          <w:rStyle w:val="Refdecomentrio"/>
          <w:rFonts w:ascii="Times New Roman" w:hAnsi="Times New Roman" w:cs="Times New Roman"/>
          <w:color w:val="auto"/>
          <w:lang w:eastAsia="en-US"/>
        </w:rPr>
        <w:commentReference w:id="0"/>
      </w:r>
      <w:r>
        <w:rPr>
          <w:rFonts w:ascii="Calibri" w:eastAsia="Calibri" w:hAnsi="Calibri" w:cs="Calibri"/>
          <w:sz w:val="24"/>
          <w:szCs w:val="24"/>
          <w:u w:color="000000"/>
          <w:lang w:val="pt-PT"/>
        </w:rPr>
        <w:t>,</w:t>
      </w:r>
      <w:r w:rsidRPr="009211E8">
        <w:rPr>
          <w:rFonts w:ascii="Calibri" w:eastAsia="Calibri" w:hAnsi="Calibri" w:cs="Calibri"/>
          <w:sz w:val="24"/>
          <w:szCs w:val="24"/>
          <w:u w:color="000000"/>
          <w:lang w:val="pt-BR"/>
        </w:rPr>
        <w:t xml:space="preserve"> </w:t>
      </w:r>
      <w:proofErr w:type="spellStart"/>
      <w:r w:rsidRPr="009211E8">
        <w:rPr>
          <w:rFonts w:ascii="Calibri" w:eastAsia="Calibri" w:hAnsi="Calibri" w:cs="Calibri"/>
          <w:sz w:val="24"/>
          <w:szCs w:val="24"/>
          <w:u w:color="000000"/>
          <w:lang w:val="pt-BR"/>
        </w:rPr>
        <w:t>MSc</w:t>
      </w:r>
      <w:proofErr w:type="spellEnd"/>
      <w:r w:rsidRPr="009211E8">
        <w:rPr>
          <w:rFonts w:ascii="Calibri" w:eastAsia="Calibri" w:hAnsi="Calibri" w:cs="Calibri"/>
          <w:sz w:val="24"/>
          <w:szCs w:val="24"/>
          <w:u w:color="000000"/>
          <w:lang w:val="pt-BR"/>
        </w:rPr>
        <w:t>.</w:t>
      </w:r>
    </w:p>
    <w:p w14:paraId="463ED7BE" w14:textId="77777777" w:rsidR="00BD2638" w:rsidRPr="009211E8" w:rsidRDefault="00BD2638">
      <w:pPr>
        <w:pStyle w:val="Corpo"/>
        <w:rPr>
          <w:rFonts w:ascii="Times New Roman" w:eastAsia="Times New Roman" w:hAnsi="Times New Roman" w:cs="Times New Roman"/>
          <w:b/>
          <w:bCs/>
          <w:sz w:val="24"/>
          <w:szCs w:val="24"/>
          <w:lang w:val="pt-BR"/>
        </w:rPr>
      </w:pPr>
    </w:p>
    <w:p w14:paraId="73E76BC3" w14:textId="77777777" w:rsidR="00BD2638" w:rsidRPr="009211E8" w:rsidRDefault="00BD2638">
      <w:pPr>
        <w:pStyle w:val="Corpo"/>
        <w:rPr>
          <w:rFonts w:ascii="Times New Roman" w:eastAsia="Times New Roman" w:hAnsi="Times New Roman" w:cs="Times New Roman"/>
          <w:b/>
          <w:bCs/>
          <w:sz w:val="24"/>
          <w:szCs w:val="24"/>
          <w:lang w:val="pt-BR"/>
        </w:rPr>
      </w:pPr>
    </w:p>
    <w:p w14:paraId="101E0C95" w14:textId="77777777" w:rsidR="00BD2638" w:rsidRPr="009211E8" w:rsidRDefault="00BD2638">
      <w:pPr>
        <w:pStyle w:val="Corpo"/>
        <w:rPr>
          <w:rFonts w:ascii="Times New Roman" w:eastAsia="Times New Roman" w:hAnsi="Times New Roman" w:cs="Times New Roman"/>
          <w:b/>
          <w:bCs/>
          <w:sz w:val="24"/>
          <w:szCs w:val="24"/>
          <w:lang w:val="pt-BR"/>
        </w:rPr>
      </w:pPr>
    </w:p>
    <w:p w14:paraId="6BD5639A" w14:textId="77777777" w:rsidR="00BD2638" w:rsidRPr="009211E8" w:rsidRDefault="00BD2638">
      <w:pPr>
        <w:pStyle w:val="Corpo"/>
        <w:rPr>
          <w:rFonts w:ascii="Times New Roman" w:eastAsia="Times New Roman" w:hAnsi="Times New Roman" w:cs="Times New Roman"/>
          <w:b/>
          <w:bCs/>
          <w:sz w:val="24"/>
          <w:szCs w:val="24"/>
          <w:lang w:val="pt-BR"/>
        </w:rPr>
      </w:pPr>
    </w:p>
    <w:p w14:paraId="745B02FA" w14:textId="77777777" w:rsidR="00BD2638" w:rsidRPr="009211E8" w:rsidRDefault="00BD2638">
      <w:pPr>
        <w:pStyle w:val="Corpo"/>
        <w:rPr>
          <w:rFonts w:ascii="Times New Roman" w:eastAsia="Times New Roman" w:hAnsi="Times New Roman" w:cs="Times New Roman"/>
          <w:b/>
          <w:bCs/>
          <w:sz w:val="24"/>
          <w:szCs w:val="24"/>
          <w:lang w:val="pt-BR"/>
        </w:rPr>
      </w:pPr>
    </w:p>
    <w:p w14:paraId="628E30B9" w14:textId="77777777" w:rsidR="00BD2638" w:rsidRPr="009211E8" w:rsidRDefault="00BD2638">
      <w:pPr>
        <w:pStyle w:val="Corpo"/>
        <w:rPr>
          <w:rFonts w:ascii="Times New Roman" w:eastAsia="Times New Roman" w:hAnsi="Times New Roman" w:cs="Times New Roman"/>
          <w:b/>
          <w:bCs/>
          <w:sz w:val="24"/>
          <w:szCs w:val="24"/>
          <w:lang w:val="pt-BR"/>
        </w:rPr>
      </w:pPr>
    </w:p>
    <w:p w14:paraId="03F00573" w14:textId="77777777" w:rsidR="00BD2638" w:rsidRPr="009211E8" w:rsidRDefault="00BD2638">
      <w:pPr>
        <w:pStyle w:val="Corpo"/>
        <w:rPr>
          <w:rFonts w:ascii="Times New Roman" w:eastAsia="Times New Roman" w:hAnsi="Times New Roman" w:cs="Times New Roman"/>
          <w:b/>
          <w:bCs/>
          <w:sz w:val="24"/>
          <w:szCs w:val="24"/>
          <w:lang w:val="pt-BR"/>
        </w:rPr>
      </w:pPr>
    </w:p>
    <w:p w14:paraId="2A0DB0E5" w14:textId="77777777" w:rsidR="00BD2638" w:rsidRDefault="00143E52">
      <w:pPr>
        <w:pStyle w:val="CAP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outlineLvl w:val="9"/>
      </w:pPr>
      <w:r>
        <w:t>MANAUS</w:t>
      </w:r>
    </w:p>
    <w:p w14:paraId="6A4809CB" w14:textId="77777777" w:rsidR="00BD263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pPr>
      <w:r w:rsidRPr="009211E8">
        <w:rPr>
          <w:lang w:val="pt-BR"/>
        </w:rPr>
        <w:t>2016</w:t>
      </w:r>
    </w:p>
    <w:p w14:paraId="68ACB152" w14:textId="77777777" w:rsidR="00BD263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pPr>
      <w:r>
        <w:rPr>
          <w:rFonts w:ascii="Arial Unicode MS" w:hAnsi="Arial Unicode MS"/>
          <w:b w:val="0"/>
          <w:bCs w:val="0"/>
          <w:sz w:val="28"/>
          <w:szCs w:val="28"/>
        </w:rPr>
        <w:br w:type="page"/>
      </w:r>
    </w:p>
    <w:p w14:paraId="441B8B4D" w14:textId="77777777" w:rsidR="00BD263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rPr>
          <w:sz w:val="28"/>
          <w:szCs w:val="28"/>
        </w:rPr>
      </w:pPr>
      <w:r>
        <w:rPr>
          <w:sz w:val="28"/>
          <w:szCs w:val="28"/>
        </w:rPr>
        <w:lastRenderedPageBreak/>
        <w:t>RESUMO</w:t>
      </w:r>
    </w:p>
    <w:p w14:paraId="6FBBF41E" w14:textId="77777777" w:rsidR="00BD2638" w:rsidRDefault="00BD2638">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rPr>
          <w:sz w:val="28"/>
          <w:szCs w:val="28"/>
        </w:rPr>
      </w:pPr>
    </w:p>
    <w:p w14:paraId="1891195D" w14:textId="77777777" w:rsidR="00BD263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1134"/>
        <w:rPr>
          <w:b w:val="0"/>
          <w:bCs w:val="0"/>
        </w:rPr>
      </w:pPr>
      <w:commentRangeStart w:id="1"/>
      <w:r w:rsidRPr="009211E8">
        <w:rPr>
          <w:b w:val="0"/>
          <w:bCs w:val="0"/>
          <w:lang w:val="pt-BR"/>
        </w:rPr>
        <w:t xml:space="preserve">A fala é um dos meios de comunicação mais importantes da humanidade, </w:t>
      </w:r>
      <w:del w:id="2" w:author="elizamarysouza@gmail.com" w:date="2018-04-08T22:20:00Z">
        <w:r w:rsidRPr="009211E8" w:rsidDel="00DC649F">
          <w:rPr>
            <w:b w:val="0"/>
            <w:bCs w:val="0"/>
            <w:lang w:val="pt-BR"/>
          </w:rPr>
          <w:delText>no entanto</w:delText>
        </w:r>
      </w:del>
      <w:ins w:id="3" w:author="elizamarysouza@gmail.com" w:date="2018-04-08T22:20:00Z">
        <w:r w:rsidR="00DC649F">
          <w:rPr>
            <w:b w:val="0"/>
            <w:bCs w:val="0"/>
            <w:lang w:val="pt-BR"/>
          </w:rPr>
          <w:t>contudo</w:t>
        </w:r>
      </w:ins>
      <w:r w:rsidRPr="009211E8">
        <w:rPr>
          <w:b w:val="0"/>
          <w:bCs w:val="0"/>
          <w:lang w:val="pt-BR"/>
        </w:rPr>
        <w:t xml:space="preserve"> ela pode ser gravemente comprometida através de alguma moléstia que afete o indivíduo. A afasia é um dos problemas da fala mais comuns existentes, sendo geralmente decorrentes de AVC, necessitando de intervenção fonoaudiológica logo após seu diagnostico a fim de prover melhoria do quadro </w:t>
      </w:r>
      <w:proofErr w:type="gramStart"/>
      <w:r w:rsidRPr="009211E8">
        <w:rPr>
          <w:b w:val="0"/>
          <w:bCs w:val="0"/>
          <w:lang w:val="pt-BR"/>
        </w:rPr>
        <w:t>clinico</w:t>
      </w:r>
      <w:proofErr w:type="gramEnd"/>
      <w:r w:rsidRPr="009211E8">
        <w:rPr>
          <w:b w:val="0"/>
          <w:bCs w:val="0"/>
          <w:lang w:val="pt-BR"/>
        </w:rPr>
        <w:t xml:space="preserve"> do paciente e da sua qualidade de vida, tendo seu tratamento constituído basicamente por uma série de exercícios específicos ministrados pelo profissional, dos quais a grande maioria ainda é realizada de forma manual. Com base nisto, o presente trabalho visa a construção de uma aplicação móvel que serve como suporte ao fonoaudiólogo no tratamento de pessoas com Afasia, provendo - o de uma gama de exercícios </w:t>
      </w:r>
      <w:proofErr w:type="gramStart"/>
      <w:r w:rsidRPr="009211E8">
        <w:rPr>
          <w:b w:val="0"/>
          <w:bCs w:val="0"/>
          <w:lang w:val="pt-BR"/>
        </w:rPr>
        <w:t>e também</w:t>
      </w:r>
      <w:proofErr w:type="gramEnd"/>
      <w:r w:rsidRPr="009211E8">
        <w:rPr>
          <w:b w:val="0"/>
          <w:bCs w:val="0"/>
          <w:lang w:val="pt-BR"/>
        </w:rPr>
        <w:t xml:space="preserve"> de uma melhor experiência que pode ser entregue através dos recursos multimídia do dispositivo.  Sua confecção é dada através de métodos ágeis, em especial o Scrum, largamente utilizado na construção de aplicações móveis e, a fim de validar a ferramenta, um estudo de campo em conjunto com pacientes e fonoaudiólogos é realizado.</w:t>
      </w:r>
      <w:commentRangeEnd w:id="1"/>
      <w:r w:rsidR="00DC649F">
        <w:rPr>
          <w:rStyle w:val="Refdecomentrio"/>
          <w:rFonts w:cs="Times New Roman"/>
          <w:b w:val="0"/>
          <w:bCs w:val="0"/>
          <w:color w:val="auto"/>
          <w:lang w:val="en-US" w:eastAsia="en-US"/>
        </w:rPr>
        <w:commentReference w:id="1"/>
      </w:r>
    </w:p>
    <w:p w14:paraId="1186BF02" w14:textId="77777777" w:rsidR="00BD2638" w:rsidRDefault="00BD2638">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1134"/>
        <w:rPr>
          <w:b w:val="0"/>
          <w:bCs w:val="0"/>
        </w:rPr>
      </w:pPr>
    </w:p>
    <w:p w14:paraId="795A685F" w14:textId="77777777" w:rsidR="00BD263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pPr>
      <w:proofErr w:type="gramStart"/>
      <w:r w:rsidRPr="009211E8">
        <w:rPr>
          <w:lang w:val="pt-BR"/>
        </w:rPr>
        <w:t>Palavras - Chave</w:t>
      </w:r>
      <w:proofErr w:type="gramEnd"/>
      <w:r w:rsidRPr="009211E8">
        <w:rPr>
          <w:lang w:val="pt-BR"/>
        </w:rPr>
        <w:t>:</w:t>
      </w:r>
      <w:r w:rsidRPr="009211E8">
        <w:rPr>
          <w:b w:val="0"/>
          <w:bCs w:val="0"/>
          <w:lang w:val="pt-BR"/>
        </w:rPr>
        <w:t xml:space="preserve"> Afasia, tratamento, dispositivos móveis.</w:t>
      </w:r>
      <w:r>
        <w:rPr>
          <w:rFonts w:ascii="Arial Unicode MS" w:hAnsi="Arial Unicode MS"/>
          <w:b w:val="0"/>
          <w:bCs w:val="0"/>
        </w:rPr>
        <w:br w:type="page"/>
      </w:r>
    </w:p>
    <w:p w14:paraId="1C62EAA4" w14:textId="77777777" w:rsidR="00BD263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rPr>
          <w:sz w:val="28"/>
          <w:szCs w:val="28"/>
          <w:lang w:val="en-US"/>
        </w:rPr>
      </w:pPr>
      <w:r>
        <w:rPr>
          <w:sz w:val="28"/>
          <w:szCs w:val="28"/>
          <w:lang w:val="en-US"/>
        </w:rPr>
        <w:lastRenderedPageBreak/>
        <w:t>ABSTRACT</w:t>
      </w:r>
    </w:p>
    <w:p w14:paraId="19D05F3C" w14:textId="77777777" w:rsidR="00BD263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1134"/>
        <w:rPr>
          <w:b w:val="0"/>
          <w:bCs w:val="0"/>
          <w:lang w:val="en-US"/>
        </w:rPr>
      </w:pPr>
      <w:r>
        <w:rPr>
          <w:b w:val="0"/>
          <w:bCs w:val="0"/>
          <w:lang w:val="en-US"/>
        </w:rPr>
        <w:t xml:space="preserve">Speech is one of the most important media of humanity, but it can be severely compromised by any disease that affects the individual. Aphasia is one of the problems of speech more existing common, usually due to stroke, requiring speech therapy shortly after his diagnosis </w:t>
      </w:r>
      <w:proofErr w:type="gramStart"/>
      <w:r>
        <w:rPr>
          <w:b w:val="0"/>
          <w:bCs w:val="0"/>
          <w:lang w:val="en-US"/>
        </w:rPr>
        <w:t>in order to</w:t>
      </w:r>
      <w:proofErr w:type="gramEnd"/>
      <w:r>
        <w:rPr>
          <w:b w:val="0"/>
          <w:bCs w:val="0"/>
          <w:lang w:val="en-US"/>
        </w:rPr>
        <w:t xml:space="preserve"> provide improved clinical picture of the patient and their quality of life, and treatment consists basically of a series of specific exercises taught by professional, of which the vast majority is still performed manually. On this basis, this paper aims to build a mobile application that serves as support for speech therapist in treating people with aphasia, providing - to a range of exercises </w:t>
      </w:r>
      <w:proofErr w:type="gramStart"/>
      <w:r>
        <w:rPr>
          <w:b w:val="0"/>
          <w:bCs w:val="0"/>
          <w:lang w:val="en-US"/>
        </w:rPr>
        <w:t>and also</w:t>
      </w:r>
      <w:proofErr w:type="gramEnd"/>
      <w:r>
        <w:rPr>
          <w:b w:val="0"/>
          <w:bCs w:val="0"/>
          <w:lang w:val="en-US"/>
        </w:rPr>
        <w:t xml:space="preserve"> a better experience that can be delivered through multimedia features device. His preparation is given through agile, especially Scrum, widely used in building mobile applications and to validate the tool, a field study in conjunction with patients and speech therapists is performed.</w:t>
      </w:r>
    </w:p>
    <w:p w14:paraId="69E2497A" w14:textId="77777777" w:rsidR="00BD2638" w:rsidRDefault="00BD2638">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1134"/>
        <w:rPr>
          <w:b w:val="0"/>
          <w:bCs w:val="0"/>
          <w:lang w:val="en-US"/>
        </w:rPr>
      </w:pPr>
    </w:p>
    <w:p w14:paraId="2929AE81" w14:textId="77777777" w:rsidR="00BD263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rPr>
          <w:b w:val="0"/>
          <w:bCs w:val="0"/>
          <w:sz w:val="28"/>
          <w:szCs w:val="28"/>
          <w:lang w:val="en-US"/>
        </w:rPr>
      </w:pPr>
      <w:r>
        <w:rPr>
          <w:lang w:val="en-US"/>
        </w:rPr>
        <w:t>Keywords:</w:t>
      </w:r>
      <w:r>
        <w:rPr>
          <w:b w:val="0"/>
          <w:bCs w:val="0"/>
          <w:lang w:val="en-US"/>
        </w:rPr>
        <w:t xml:space="preserve"> aphasia, treatment, Mobile.</w:t>
      </w:r>
    </w:p>
    <w:p w14:paraId="3F1854E5" w14:textId="77777777" w:rsidR="00BD2638" w:rsidRDefault="00BD2638">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rPr>
          <w:sz w:val="28"/>
          <w:szCs w:val="28"/>
          <w:lang w:val="en-US"/>
        </w:rPr>
      </w:pPr>
    </w:p>
    <w:p w14:paraId="237D9A5A" w14:textId="77777777" w:rsidR="00BD2638" w:rsidRDefault="00BD2638">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rPr>
          <w:sz w:val="28"/>
          <w:szCs w:val="28"/>
          <w:lang w:val="en-US"/>
        </w:rPr>
      </w:pPr>
    </w:p>
    <w:p w14:paraId="24973B46" w14:textId="77777777" w:rsidR="00BD2638" w:rsidRPr="009211E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rPr>
          <w:lang w:val="en-US"/>
        </w:rPr>
      </w:pPr>
      <w:r>
        <w:rPr>
          <w:rFonts w:ascii="Arial Unicode MS" w:hAnsi="Arial Unicode MS"/>
          <w:b w:val="0"/>
          <w:bCs w:val="0"/>
          <w:sz w:val="28"/>
          <w:szCs w:val="28"/>
          <w:lang w:val="en-US"/>
        </w:rPr>
        <w:br w:type="page"/>
      </w:r>
    </w:p>
    <w:p w14:paraId="58C9B855" w14:textId="77777777" w:rsidR="00BD263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rPr>
          <w:lang w:val="en-US"/>
        </w:rPr>
      </w:pPr>
      <w:r>
        <w:rPr>
          <w:lang w:val="en-US"/>
        </w:rPr>
        <w:lastRenderedPageBreak/>
        <w:t>SUMÁRIO</w:t>
      </w:r>
    </w:p>
    <w:p w14:paraId="4DB16ECB" w14:textId="77777777" w:rsidR="00BD263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rPr>
          <w:lang w:val="en-US"/>
        </w:rPr>
      </w:pPr>
      <w:r>
        <w:rPr>
          <w:lang w:val="en-US"/>
        </w:rPr>
        <w:t>1.Introdução………………………………………………………………………</w:t>
      </w:r>
      <w:proofErr w:type="gramStart"/>
      <w:r>
        <w:rPr>
          <w:lang w:val="en-US"/>
        </w:rPr>
        <w:t>…..</w:t>
      </w:r>
      <w:proofErr w:type="gramEnd"/>
      <w:r>
        <w:rPr>
          <w:lang w:val="en-US"/>
        </w:rPr>
        <w:t>8</w:t>
      </w:r>
    </w:p>
    <w:p w14:paraId="2AF43A63" w14:textId="77777777" w:rsidR="00BD2638" w:rsidRPr="009211E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rPr>
          <w:lang w:val="pt-BR"/>
        </w:rPr>
      </w:pPr>
      <w:r w:rsidRPr="009211E8">
        <w:rPr>
          <w:lang w:val="pt-BR"/>
        </w:rPr>
        <w:t>1.</w:t>
      </w:r>
      <w:proofErr w:type="gramStart"/>
      <w:r w:rsidRPr="009211E8">
        <w:rPr>
          <w:lang w:val="pt-BR"/>
        </w:rPr>
        <w:t>1.Problema</w:t>
      </w:r>
      <w:proofErr w:type="gramEnd"/>
      <w:r w:rsidRPr="009211E8">
        <w:rPr>
          <w:lang w:val="pt-BR"/>
        </w:rPr>
        <w:t>……………………………………………………………………….…9</w:t>
      </w:r>
    </w:p>
    <w:p w14:paraId="7670BD3B" w14:textId="77777777" w:rsidR="00BD2638" w:rsidRPr="009211E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rPr>
          <w:lang w:val="pt-BR"/>
        </w:rPr>
      </w:pPr>
      <w:r w:rsidRPr="009211E8">
        <w:rPr>
          <w:lang w:val="pt-BR"/>
        </w:rPr>
        <w:t>1.</w:t>
      </w:r>
      <w:proofErr w:type="gramStart"/>
      <w:r w:rsidRPr="009211E8">
        <w:rPr>
          <w:lang w:val="pt-BR"/>
        </w:rPr>
        <w:t>2.Justificativa</w:t>
      </w:r>
      <w:proofErr w:type="gramEnd"/>
      <w:r w:rsidRPr="009211E8">
        <w:rPr>
          <w:lang w:val="pt-BR"/>
        </w:rPr>
        <w:t>………………………………………………………………….……10</w:t>
      </w:r>
    </w:p>
    <w:p w14:paraId="5E187565" w14:textId="77777777" w:rsidR="00BD2638" w:rsidRPr="009211E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rPr>
          <w:lang w:val="pt-BR"/>
        </w:rPr>
      </w:pPr>
      <w:r w:rsidRPr="009211E8">
        <w:rPr>
          <w:lang w:val="pt-BR"/>
        </w:rPr>
        <w:t>1.</w:t>
      </w:r>
      <w:proofErr w:type="gramStart"/>
      <w:r w:rsidRPr="009211E8">
        <w:rPr>
          <w:lang w:val="pt-BR"/>
        </w:rPr>
        <w:t>3.Objetivos</w:t>
      </w:r>
      <w:proofErr w:type="gramEnd"/>
      <w:r w:rsidRPr="009211E8">
        <w:rPr>
          <w:lang w:val="pt-BR"/>
        </w:rPr>
        <w:t>………………………………………………………………………….11</w:t>
      </w:r>
    </w:p>
    <w:p w14:paraId="6B5C925C" w14:textId="77777777" w:rsidR="00BD2638" w:rsidRPr="009211E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left"/>
        <w:rPr>
          <w:lang w:val="pt-BR"/>
        </w:rPr>
      </w:pPr>
      <w:r w:rsidRPr="009211E8">
        <w:rPr>
          <w:lang w:val="pt-BR"/>
        </w:rPr>
        <w:t>1.3.</w:t>
      </w:r>
      <w:proofErr w:type="gramStart"/>
      <w:r w:rsidRPr="009211E8">
        <w:rPr>
          <w:lang w:val="pt-BR"/>
        </w:rPr>
        <w:t>1.Objetivos</w:t>
      </w:r>
      <w:proofErr w:type="gramEnd"/>
      <w:r w:rsidRPr="009211E8">
        <w:rPr>
          <w:lang w:val="pt-BR"/>
        </w:rPr>
        <w:t xml:space="preserve"> Gerais……..………………………………………………….……..11</w:t>
      </w:r>
    </w:p>
    <w:p w14:paraId="5967B820" w14:textId="77777777" w:rsidR="00BD2638" w:rsidRPr="009211E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left"/>
        <w:rPr>
          <w:lang w:val="pt-BR"/>
        </w:rPr>
      </w:pPr>
      <w:r w:rsidRPr="009211E8">
        <w:rPr>
          <w:lang w:val="pt-BR"/>
        </w:rPr>
        <w:t>1.3.</w:t>
      </w:r>
      <w:proofErr w:type="gramStart"/>
      <w:r w:rsidRPr="009211E8">
        <w:rPr>
          <w:lang w:val="pt-BR"/>
        </w:rPr>
        <w:t>2.Objetivos</w:t>
      </w:r>
      <w:proofErr w:type="gramEnd"/>
      <w:r w:rsidRPr="009211E8">
        <w:rPr>
          <w:lang w:val="pt-BR"/>
        </w:rPr>
        <w:t xml:space="preserve"> Específicos………………..…………………………………………12</w:t>
      </w:r>
    </w:p>
    <w:p w14:paraId="7B0F8242" w14:textId="77777777" w:rsidR="00BD2638" w:rsidRPr="009211E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left"/>
        <w:rPr>
          <w:lang w:val="pt-BR"/>
        </w:rPr>
      </w:pPr>
      <w:r w:rsidRPr="009211E8">
        <w:rPr>
          <w:lang w:val="pt-BR"/>
        </w:rPr>
        <w:t>1.</w:t>
      </w:r>
      <w:proofErr w:type="gramStart"/>
      <w:r w:rsidRPr="009211E8">
        <w:rPr>
          <w:lang w:val="pt-BR"/>
        </w:rPr>
        <w:t>4.Trabalhos</w:t>
      </w:r>
      <w:proofErr w:type="gramEnd"/>
      <w:r w:rsidRPr="009211E8">
        <w:rPr>
          <w:lang w:val="pt-BR"/>
        </w:rPr>
        <w:t xml:space="preserve"> Relacionados…………………..……………………………………..12</w:t>
      </w:r>
    </w:p>
    <w:p w14:paraId="1D0507A1" w14:textId="77777777" w:rsidR="00BD2638" w:rsidRPr="009211E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left"/>
        <w:rPr>
          <w:lang w:val="pt-BR"/>
        </w:rPr>
      </w:pPr>
      <w:r w:rsidRPr="009211E8">
        <w:rPr>
          <w:lang w:val="pt-BR"/>
        </w:rPr>
        <w:t>1.</w:t>
      </w:r>
      <w:proofErr w:type="gramStart"/>
      <w:r w:rsidRPr="009211E8">
        <w:rPr>
          <w:lang w:val="pt-BR"/>
        </w:rPr>
        <w:t>5.Metodologia</w:t>
      </w:r>
      <w:proofErr w:type="gramEnd"/>
      <w:r w:rsidRPr="009211E8">
        <w:rPr>
          <w:lang w:val="pt-BR"/>
        </w:rPr>
        <w:t>…………………………………………………………..…………..14</w:t>
      </w:r>
    </w:p>
    <w:p w14:paraId="65026375" w14:textId="77777777" w:rsidR="00BD2638" w:rsidRPr="009211E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left"/>
        <w:rPr>
          <w:lang w:val="pt-BR"/>
        </w:rPr>
      </w:pPr>
      <w:r w:rsidRPr="009211E8">
        <w:rPr>
          <w:lang w:val="pt-BR"/>
        </w:rPr>
        <w:t>1.6. Estrutura da Monografia……………………………………………………….15</w:t>
      </w:r>
    </w:p>
    <w:p w14:paraId="27AE73A5" w14:textId="77777777" w:rsidR="00BD2638" w:rsidRPr="009211E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left"/>
        <w:rPr>
          <w:lang w:val="pt-BR"/>
        </w:rPr>
      </w:pPr>
      <w:r w:rsidRPr="009211E8">
        <w:rPr>
          <w:lang w:val="pt-BR"/>
        </w:rPr>
        <w:t>2. Revisão Bibliográfica…………………………………………………………</w:t>
      </w:r>
      <w:proofErr w:type="gramStart"/>
      <w:r w:rsidRPr="009211E8">
        <w:rPr>
          <w:lang w:val="pt-BR"/>
        </w:rPr>
        <w:t>…..</w:t>
      </w:r>
      <w:proofErr w:type="gramEnd"/>
      <w:r w:rsidRPr="009211E8">
        <w:rPr>
          <w:lang w:val="pt-BR"/>
        </w:rPr>
        <w:t>17</w:t>
      </w:r>
    </w:p>
    <w:p w14:paraId="6A97493F" w14:textId="77777777" w:rsidR="00BD2638" w:rsidRPr="009211E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left"/>
        <w:rPr>
          <w:lang w:val="pt-BR"/>
        </w:rPr>
      </w:pPr>
      <w:r w:rsidRPr="009211E8">
        <w:rPr>
          <w:lang w:val="pt-BR"/>
        </w:rPr>
        <w:t>2.1. AVC - Acidente Vascular Cerebral…………………………………………….17</w:t>
      </w:r>
    </w:p>
    <w:p w14:paraId="48E1DA97" w14:textId="77777777" w:rsidR="00BD2638" w:rsidRPr="009211E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left"/>
        <w:rPr>
          <w:lang w:val="pt-BR"/>
        </w:rPr>
      </w:pPr>
      <w:r w:rsidRPr="009211E8">
        <w:rPr>
          <w:lang w:val="pt-BR"/>
        </w:rPr>
        <w:t>2.2. A Linguagem…………………………………………………………………….19</w:t>
      </w:r>
    </w:p>
    <w:p w14:paraId="1B8BB17E" w14:textId="77777777" w:rsidR="00BD2638" w:rsidRPr="009211E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left"/>
        <w:rPr>
          <w:lang w:val="pt-BR"/>
        </w:rPr>
      </w:pPr>
      <w:r w:rsidRPr="009211E8">
        <w:rPr>
          <w:lang w:val="pt-BR"/>
        </w:rPr>
        <w:t>2.2.1. A Afasia e seus tipos………………………………………………………</w:t>
      </w:r>
      <w:proofErr w:type="gramStart"/>
      <w:r w:rsidRPr="009211E8">
        <w:rPr>
          <w:lang w:val="pt-BR"/>
        </w:rPr>
        <w:t>…..</w:t>
      </w:r>
      <w:proofErr w:type="gramEnd"/>
      <w:r w:rsidRPr="009211E8">
        <w:rPr>
          <w:lang w:val="pt-BR"/>
        </w:rPr>
        <w:t>19</w:t>
      </w:r>
    </w:p>
    <w:p w14:paraId="5924F20F" w14:textId="77777777" w:rsidR="00BD2638" w:rsidRPr="009211E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left"/>
        <w:rPr>
          <w:lang w:val="pt-BR"/>
        </w:rPr>
      </w:pPr>
      <w:r w:rsidRPr="009211E8">
        <w:rPr>
          <w:lang w:val="pt-BR"/>
        </w:rPr>
        <w:t>2.2.2. Exercícios e Métodos de Tratamento……………………………………</w:t>
      </w:r>
      <w:proofErr w:type="gramStart"/>
      <w:r w:rsidRPr="009211E8">
        <w:rPr>
          <w:lang w:val="pt-BR"/>
        </w:rPr>
        <w:t>…..</w:t>
      </w:r>
      <w:proofErr w:type="gramEnd"/>
      <w:r w:rsidRPr="009211E8">
        <w:rPr>
          <w:lang w:val="pt-BR"/>
        </w:rPr>
        <w:t>21</w:t>
      </w:r>
    </w:p>
    <w:p w14:paraId="796707A2" w14:textId="77777777" w:rsidR="00BD2638" w:rsidRPr="009211E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left"/>
        <w:rPr>
          <w:lang w:val="pt-BR"/>
        </w:rPr>
      </w:pPr>
      <w:r w:rsidRPr="009211E8">
        <w:rPr>
          <w:lang w:val="pt-BR"/>
        </w:rPr>
        <w:t>2.3. O Uso da Tecnologia no Tratamento e Suporte da Afasia……………………23</w:t>
      </w:r>
    </w:p>
    <w:p w14:paraId="009CB80F" w14:textId="77777777" w:rsidR="00BD263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left"/>
        <w:rPr>
          <w:lang w:val="en-US"/>
        </w:rPr>
      </w:pPr>
      <w:r>
        <w:rPr>
          <w:lang w:val="en-US"/>
        </w:rPr>
        <w:t>2.4. Scrum……………………………………………………………………………25</w:t>
      </w:r>
    </w:p>
    <w:p w14:paraId="174DC1A3" w14:textId="77777777" w:rsidR="00BD263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left"/>
        <w:rPr>
          <w:lang w:val="en-US"/>
        </w:rPr>
      </w:pPr>
      <w:r>
        <w:rPr>
          <w:lang w:val="en-US"/>
        </w:rPr>
        <w:t>2.5. CBL - Challenge Based Learning………………………………………</w:t>
      </w:r>
      <w:proofErr w:type="gramStart"/>
      <w:r>
        <w:rPr>
          <w:lang w:val="en-US"/>
        </w:rPr>
        <w:t>…..</w:t>
      </w:r>
      <w:proofErr w:type="gramEnd"/>
      <w:r>
        <w:rPr>
          <w:lang w:val="en-US"/>
        </w:rPr>
        <w:t>…27</w:t>
      </w:r>
    </w:p>
    <w:p w14:paraId="1D0A47CF" w14:textId="77777777" w:rsidR="00BD2638" w:rsidRPr="009211E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left"/>
        <w:rPr>
          <w:lang w:val="pt-BR"/>
        </w:rPr>
      </w:pPr>
      <w:r w:rsidRPr="009211E8">
        <w:rPr>
          <w:lang w:val="pt-BR"/>
        </w:rPr>
        <w:t>3. Resultados Esperados……………………………………………………………30</w:t>
      </w:r>
    </w:p>
    <w:p w14:paraId="2E719B04" w14:textId="77777777" w:rsidR="00BD2638" w:rsidRPr="009211E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left"/>
        <w:rPr>
          <w:lang w:val="pt-BR"/>
        </w:rPr>
      </w:pPr>
      <w:r w:rsidRPr="009211E8">
        <w:rPr>
          <w:lang w:val="pt-BR"/>
        </w:rPr>
        <w:t>Conclusão……………………………………………………………………………32</w:t>
      </w:r>
    </w:p>
    <w:p w14:paraId="5754BD3C" w14:textId="77777777" w:rsidR="00BD263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left"/>
        <w:sectPr w:rsidR="00BD2638">
          <w:headerReference w:type="default" r:id="rId11"/>
          <w:footerReference w:type="default" r:id="rId12"/>
          <w:pgSz w:w="11906" w:h="16838"/>
          <w:pgMar w:top="1417" w:right="1701" w:bottom="1417" w:left="1701" w:header="709" w:footer="850" w:gutter="0"/>
          <w:pgNumType w:start="1"/>
          <w:cols w:space="720"/>
          <w:titlePg/>
        </w:sectPr>
      </w:pPr>
      <w:r w:rsidRPr="009211E8">
        <w:rPr>
          <w:lang w:val="pt-BR"/>
        </w:rPr>
        <w:t>Referências………………………………………………</w:t>
      </w:r>
      <w:proofErr w:type="gramStart"/>
      <w:r w:rsidRPr="009211E8">
        <w:rPr>
          <w:lang w:val="pt-BR"/>
        </w:rPr>
        <w:t>…..</w:t>
      </w:r>
      <w:proofErr w:type="gramEnd"/>
      <w:r w:rsidRPr="009211E8">
        <w:rPr>
          <w:lang w:val="pt-BR"/>
        </w:rPr>
        <w:t>……………………….34</w:t>
      </w:r>
    </w:p>
    <w:p w14:paraId="68EC81A5" w14:textId="77777777" w:rsidR="00BD2638" w:rsidRDefault="00143E52">
      <w:pPr>
        <w:pStyle w:val="MONCAP"/>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pPr>
      <w:r>
        <w:lastRenderedPageBreak/>
        <w:t>LISTAS DE ABREVIATURAS</w:t>
      </w:r>
    </w:p>
    <w:p w14:paraId="54368D2D" w14:textId="77777777" w:rsidR="00BD2638" w:rsidRDefault="00143E52">
      <w:pPr>
        <w:pStyle w:val="MONCAP"/>
        <w:tabs>
          <w:tab w:val="left" w:pos="709"/>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outlineLvl w:val="0"/>
        <w:rPr>
          <w:b w:val="0"/>
          <w:bCs w:val="0"/>
        </w:rPr>
      </w:pPr>
      <w:r w:rsidRPr="009211E8">
        <w:rPr>
          <w:lang w:val="pt-BR"/>
        </w:rPr>
        <w:t>AVC</w:t>
      </w:r>
      <w:r w:rsidRPr="009211E8">
        <w:rPr>
          <w:b w:val="0"/>
          <w:bCs w:val="0"/>
          <w:lang w:val="pt-BR"/>
        </w:rPr>
        <w:t xml:space="preserve"> - Acidente Vascular Cerebral</w:t>
      </w:r>
    </w:p>
    <w:p w14:paraId="4BD2E950" w14:textId="77777777" w:rsidR="00BD2638" w:rsidRDefault="00143E52">
      <w:pPr>
        <w:pStyle w:val="MONCAP"/>
        <w:tabs>
          <w:tab w:val="left" w:pos="709"/>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outlineLvl w:val="0"/>
        <w:rPr>
          <w:b w:val="0"/>
          <w:bCs w:val="0"/>
        </w:rPr>
      </w:pPr>
      <w:r w:rsidRPr="009211E8">
        <w:rPr>
          <w:lang w:val="pt-BR"/>
        </w:rPr>
        <w:t>AVCI</w:t>
      </w:r>
      <w:r w:rsidRPr="009211E8">
        <w:rPr>
          <w:b w:val="0"/>
          <w:bCs w:val="0"/>
          <w:lang w:val="pt-BR"/>
        </w:rPr>
        <w:t xml:space="preserve"> - Acidente Vascular Cerebral I</w:t>
      </w:r>
      <w:r>
        <w:rPr>
          <w:b w:val="0"/>
          <w:bCs w:val="0"/>
        </w:rPr>
        <w:t>squêmico</w:t>
      </w:r>
    </w:p>
    <w:p w14:paraId="754D8677" w14:textId="77777777" w:rsidR="00BD2638" w:rsidRDefault="00143E52">
      <w:pPr>
        <w:pStyle w:val="MONCAP"/>
        <w:tabs>
          <w:tab w:val="left" w:pos="709"/>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outlineLvl w:val="0"/>
        <w:rPr>
          <w:b w:val="0"/>
          <w:bCs w:val="0"/>
        </w:rPr>
      </w:pPr>
      <w:r>
        <w:rPr>
          <w:lang w:val="en-US"/>
        </w:rPr>
        <w:t>AVCH</w:t>
      </w:r>
      <w:r>
        <w:rPr>
          <w:b w:val="0"/>
          <w:bCs w:val="0"/>
          <w:lang w:val="en-US"/>
        </w:rPr>
        <w:t xml:space="preserve"> - </w:t>
      </w:r>
      <w:proofErr w:type="spellStart"/>
      <w:r>
        <w:rPr>
          <w:b w:val="0"/>
          <w:bCs w:val="0"/>
          <w:lang w:val="en-US"/>
        </w:rPr>
        <w:t>Acidente</w:t>
      </w:r>
      <w:proofErr w:type="spellEnd"/>
      <w:r>
        <w:rPr>
          <w:b w:val="0"/>
          <w:bCs w:val="0"/>
          <w:lang w:val="en-US"/>
        </w:rPr>
        <w:t xml:space="preserve"> Vascular Cerebral </w:t>
      </w:r>
      <w:proofErr w:type="spellStart"/>
      <w:r>
        <w:rPr>
          <w:b w:val="0"/>
          <w:bCs w:val="0"/>
          <w:lang w:val="en-US"/>
        </w:rPr>
        <w:t>Hemorrágico</w:t>
      </w:r>
      <w:proofErr w:type="spellEnd"/>
    </w:p>
    <w:p w14:paraId="3A2C6C5B" w14:textId="77777777" w:rsidR="00BD2638" w:rsidRDefault="00143E52">
      <w:pPr>
        <w:pStyle w:val="MONCAP"/>
        <w:tabs>
          <w:tab w:val="left" w:pos="709"/>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outlineLvl w:val="0"/>
      </w:pPr>
      <w:r>
        <w:rPr>
          <w:rFonts w:ascii="Arial Unicode MS" w:hAnsi="Arial Unicode MS"/>
          <w:b w:val="0"/>
          <w:bCs w:val="0"/>
        </w:rPr>
        <w:br w:type="page"/>
      </w:r>
    </w:p>
    <w:p w14:paraId="5545B2E7" w14:textId="77777777" w:rsidR="00BD2638" w:rsidRDefault="00143E52">
      <w:pPr>
        <w:pStyle w:val="MONCAP"/>
        <w:tabs>
          <w:tab w:val="left" w:pos="709"/>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jc w:val="center"/>
        <w:outlineLvl w:val="0"/>
        <w:rPr>
          <w:b w:val="0"/>
          <w:bCs w:val="0"/>
        </w:rPr>
      </w:pPr>
      <w:r w:rsidRPr="009211E8">
        <w:rPr>
          <w:lang w:val="pt-BR"/>
        </w:rPr>
        <w:lastRenderedPageBreak/>
        <w:t>LISTA DE FIGURAS</w:t>
      </w:r>
      <w:r w:rsidRPr="009211E8">
        <w:rPr>
          <w:b w:val="0"/>
          <w:bCs w:val="0"/>
          <w:lang w:val="pt-BR"/>
        </w:rPr>
        <w:t xml:space="preserve"> </w:t>
      </w:r>
    </w:p>
    <w:p w14:paraId="6DED2B92" w14:textId="77777777" w:rsidR="00BD2638" w:rsidRDefault="00143E52">
      <w:pPr>
        <w:pStyle w:val="MONCAP"/>
        <w:tabs>
          <w:tab w:val="left" w:pos="709"/>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outlineLvl w:val="0"/>
        <w:rPr>
          <w:b w:val="0"/>
          <w:bCs w:val="0"/>
        </w:rPr>
      </w:pPr>
      <w:r w:rsidRPr="009211E8">
        <w:rPr>
          <w:b w:val="0"/>
          <w:bCs w:val="0"/>
          <w:lang w:val="pt-BR"/>
        </w:rPr>
        <w:t>Figura 1…………………………………………………………………………………23</w:t>
      </w:r>
    </w:p>
    <w:p w14:paraId="3EAD7035" w14:textId="77777777" w:rsidR="00BD2638" w:rsidRDefault="00143E52">
      <w:pPr>
        <w:pStyle w:val="MONCAP"/>
        <w:tabs>
          <w:tab w:val="left" w:pos="709"/>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outlineLvl w:val="0"/>
        <w:rPr>
          <w:b w:val="0"/>
          <w:bCs w:val="0"/>
        </w:rPr>
      </w:pPr>
      <w:r w:rsidRPr="009211E8">
        <w:rPr>
          <w:b w:val="0"/>
          <w:bCs w:val="0"/>
          <w:lang w:val="pt-BR"/>
        </w:rPr>
        <w:t>Figura 2…………………………………………………………………………………25</w:t>
      </w:r>
    </w:p>
    <w:p w14:paraId="1EB677F3" w14:textId="77777777" w:rsidR="00BD2638" w:rsidRDefault="00143E52">
      <w:pPr>
        <w:pStyle w:val="MONCAP"/>
        <w:tabs>
          <w:tab w:val="left" w:pos="709"/>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outlineLvl w:val="0"/>
        <w:rPr>
          <w:b w:val="0"/>
          <w:bCs w:val="0"/>
        </w:rPr>
      </w:pPr>
      <w:r w:rsidRPr="009211E8">
        <w:rPr>
          <w:b w:val="0"/>
          <w:bCs w:val="0"/>
          <w:lang w:val="pt-BR"/>
        </w:rPr>
        <w:t>Figura 3…………………………………………………………………………………27</w:t>
      </w:r>
    </w:p>
    <w:p w14:paraId="59245ED2" w14:textId="77777777" w:rsidR="00BD2638" w:rsidRDefault="00143E52">
      <w:pPr>
        <w:pStyle w:val="MONCAP"/>
        <w:tabs>
          <w:tab w:val="left" w:pos="709"/>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0"/>
        <w:outlineLvl w:val="0"/>
      </w:pPr>
      <w:r w:rsidRPr="009211E8">
        <w:rPr>
          <w:b w:val="0"/>
          <w:bCs w:val="0"/>
          <w:lang w:val="pt-BR"/>
        </w:rPr>
        <w:t>Figura 4…………………………………………………………………………………28</w:t>
      </w:r>
      <w:r>
        <w:rPr>
          <w:rFonts w:ascii="Arial Unicode MS" w:hAnsi="Arial Unicode MS"/>
          <w:b w:val="0"/>
          <w:bCs w:val="0"/>
        </w:rPr>
        <w:br w:type="page"/>
      </w:r>
    </w:p>
    <w:p w14:paraId="63568B4F" w14:textId="77777777" w:rsidR="00BD2638" w:rsidRPr="009211E8" w:rsidRDefault="00143E52">
      <w:pPr>
        <w:pStyle w:val="Corpo"/>
        <w:rPr>
          <w:rFonts w:ascii="Times New Roman" w:eastAsia="Times New Roman" w:hAnsi="Times New Roman" w:cs="Times New Roman"/>
          <w:b/>
          <w:bCs/>
          <w:sz w:val="24"/>
          <w:szCs w:val="24"/>
          <w:lang w:val="pt-BR"/>
        </w:rPr>
      </w:pPr>
      <w:r w:rsidRPr="009211E8">
        <w:rPr>
          <w:rFonts w:ascii="Times New Roman" w:hAnsi="Times New Roman"/>
          <w:b/>
          <w:bCs/>
          <w:sz w:val="24"/>
          <w:szCs w:val="24"/>
          <w:lang w:val="pt-BR"/>
        </w:rPr>
        <w:lastRenderedPageBreak/>
        <w:t>1.</w:t>
      </w:r>
      <w:r w:rsidRPr="009211E8">
        <w:rPr>
          <w:rFonts w:ascii="Times New Roman" w:hAnsi="Times New Roman"/>
          <w:b/>
          <w:bCs/>
          <w:caps/>
          <w:sz w:val="24"/>
          <w:szCs w:val="24"/>
          <w:lang w:val="pt-BR"/>
        </w:rPr>
        <w:t>Introdução</w:t>
      </w:r>
    </w:p>
    <w:p w14:paraId="0A2B3A8E" w14:textId="77777777" w:rsidR="00BD2638" w:rsidRPr="009211E8" w:rsidRDefault="00BD2638">
      <w:pPr>
        <w:pStyle w:val="Corpo"/>
        <w:rPr>
          <w:rFonts w:ascii="Times New Roman" w:eastAsia="Times New Roman" w:hAnsi="Times New Roman" w:cs="Times New Roman"/>
          <w:lang w:val="pt-BR"/>
        </w:rPr>
      </w:pPr>
    </w:p>
    <w:p w14:paraId="37721FCB" w14:textId="77777777" w:rsidR="00BD2638" w:rsidRPr="009211E8" w:rsidRDefault="00143E52" w:rsidP="00DC649F">
      <w:pPr>
        <w:pStyle w:val="Corpo"/>
        <w:spacing w:line="360" w:lineRule="auto"/>
        <w:ind w:firstLine="720"/>
        <w:jc w:val="both"/>
        <w:rPr>
          <w:rFonts w:ascii="Times New Roman" w:eastAsia="Times New Roman" w:hAnsi="Times New Roman" w:cs="Times New Roman"/>
          <w:sz w:val="24"/>
          <w:szCs w:val="24"/>
          <w:lang w:val="pt-BR"/>
        </w:rPr>
        <w:pPrChange w:id="4" w:author="elizamarysouza@gmail.com" w:date="2018-04-08T22:22:00Z">
          <w:pPr>
            <w:pStyle w:val="Corpo"/>
            <w:spacing w:line="360" w:lineRule="auto"/>
            <w:ind w:firstLine="1134"/>
            <w:jc w:val="both"/>
          </w:pPr>
        </w:pPrChange>
      </w:pPr>
      <w:r w:rsidRPr="009211E8">
        <w:rPr>
          <w:rFonts w:ascii="Times New Roman" w:hAnsi="Times New Roman"/>
          <w:sz w:val="24"/>
          <w:szCs w:val="24"/>
          <w:lang w:val="pt-BR"/>
        </w:rPr>
        <w:t xml:space="preserve">A fala é o meio de comunicação mais importante e antigo que existe e apesar de haverem outras formas de expressão, sem </w:t>
      </w:r>
      <w:del w:id="5" w:author="elizamarysouza@gmail.com" w:date="2018-04-08T22:23:00Z">
        <w:r w:rsidRPr="009211E8" w:rsidDel="00DC649F">
          <w:rPr>
            <w:rFonts w:ascii="Times New Roman" w:hAnsi="Times New Roman"/>
            <w:sz w:val="24"/>
            <w:szCs w:val="24"/>
            <w:lang w:val="pt-BR"/>
          </w:rPr>
          <w:delText xml:space="preserve">ela  </w:delText>
        </w:r>
      </w:del>
      <w:ins w:id="6" w:author="elizamarysouza@gmail.com" w:date="2018-04-08T22:23:00Z">
        <w:r w:rsidR="00DC649F">
          <w:rPr>
            <w:rFonts w:ascii="Times New Roman" w:hAnsi="Times New Roman"/>
            <w:sz w:val="24"/>
            <w:szCs w:val="24"/>
            <w:lang w:val="pt-BR"/>
          </w:rPr>
          <w:t xml:space="preserve">a </w:t>
        </w:r>
      </w:ins>
      <w:del w:id="7" w:author="elizamarysouza@gmail.com" w:date="2018-04-08T22:23:00Z">
        <w:r w:rsidRPr="009211E8" w:rsidDel="00DC649F">
          <w:rPr>
            <w:rFonts w:ascii="Times New Roman" w:hAnsi="Times New Roman"/>
            <w:sz w:val="24"/>
            <w:szCs w:val="24"/>
            <w:lang w:val="pt-BR"/>
          </w:rPr>
          <w:delText>a</w:delText>
        </w:r>
      </w:del>
      <w:ins w:id="8" w:author="elizamarysouza@gmail.com" w:date="2018-04-08T22:23:00Z">
        <w:r w:rsidR="00DC649F">
          <w:rPr>
            <w:rFonts w:ascii="Times New Roman" w:hAnsi="Times New Roman"/>
            <w:sz w:val="24"/>
            <w:szCs w:val="24"/>
            <w:lang w:val="pt-BR"/>
          </w:rPr>
          <w:t>fala,</w:t>
        </w:r>
        <w:r w:rsidR="00DC649F" w:rsidRPr="009211E8">
          <w:rPr>
            <w:rFonts w:ascii="Times New Roman" w:hAnsi="Times New Roman"/>
            <w:sz w:val="24"/>
            <w:szCs w:val="24"/>
            <w:lang w:val="pt-BR"/>
          </w:rPr>
          <w:t xml:space="preserve"> a</w:t>
        </w:r>
      </w:ins>
      <w:r w:rsidRPr="009211E8">
        <w:rPr>
          <w:rFonts w:ascii="Times New Roman" w:hAnsi="Times New Roman"/>
          <w:sz w:val="24"/>
          <w:szCs w:val="24"/>
          <w:lang w:val="pt-BR"/>
        </w:rPr>
        <w:t xml:space="preserve"> troca de informações entre as pessoas seria praticamente impossível (</w:t>
      </w:r>
      <w:commentRangeStart w:id="9"/>
      <w:r>
        <w:rPr>
          <w:rFonts w:ascii="Times New Roman" w:hAnsi="Times New Roman"/>
          <w:sz w:val="24"/>
          <w:szCs w:val="24"/>
          <w:lang w:val="de-DE"/>
        </w:rPr>
        <w:t>SANTOS</w:t>
      </w:r>
      <w:r w:rsidRPr="009211E8">
        <w:rPr>
          <w:rFonts w:ascii="Times New Roman" w:hAnsi="Times New Roman"/>
          <w:sz w:val="24"/>
          <w:szCs w:val="24"/>
          <w:lang w:val="pt-BR"/>
        </w:rPr>
        <w:t>, 2013</w:t>
      </w:r>
      <w:commentRangeEnd w:id="9"/>
      <w:r w:rsidR="00835DA7">
        <w:rPr>
          <w:rStyle w:val="Refdecomentrio"/>
          <w:rFonts w:ascii="Times New Roman" w:hAnsi="Times New Roman" w:cs="Times New Roman"/>
          <w:color w:val="auto"/>
          <w:lang w:eastAsia="en-US"/>
        </w:rPr>
        <w:commentReference w:id="9"/>
      </w:r>
      <w:r w:rsidRPr="009211E8">
        <w:rPr>
          <w:rFonts w:ascii="Times New Roman" w:hAnsi="Times New Roman"/>
          <w:sz w:val="24"/>
          <w:szCs w:val="24"/>
          <w:lang w:val="pt-BR"/>
        </w:rPr>
        <w:t xml:space="preserve">). No entanto, </w:t>
      </w:r>
      <w:del w:id="10" w:author="elizamarysouza@gmail.com" w:date="2018-04-08T22:23:00Z">
        <w:r w:rsidRPr="009211E8" w:rsidDel="003E5357">
          <w:rPr>
            <w:rFonts w:ascii="Times New Roman" w:hAnsi="Times New Roman"/>
            <w:sz w:val="24"/>
            <w:szCs w:val="24"/>
            <w:lang w:val="pt-BR"/>
          </w:rPr>
          <w:delText>a comunicação, principalmente em se tratando d</w:delText>
        </w:r>
      </w:del>
      <w:r w:rsidRPr="009211E8">
        <w:rPr>
          <w:rFonts w:ascii="Times New Roman" w:hAnsi="Times New Roman"/>
          <w:sz w:val="24"/>
          <w:szCs w:val="24"/>
          <w:lang w:val="pt-BR"/>
        </w:rPr>
        <w:t>a fala, pode ser comprometida por vários tipos de distúrbios, tais como Dislalia, Apraxia, Afasia, entre outros (</w:t>
      </w:r>
      <w:r w:rsidRPr="009211E8">
        <w:rPr>
          <w:rFonts w:ascii="Times New Roman" w:hAnsi="Times New Roman"/>
          <w:caps/>
          <w:sz w:val="24"/>
          <w:szCs w:val="24"/>
          <w:lang w:val="pt-BR"/>
        </w:rPr>
        <w:t>Arruda; Reis; Fonseca</w:t>
      </w:r>
      <w:r w:rsidRPr="009211E8">
        <w:rPr>
          <w:rFonts w:ascii="Times New Roman" w:hAnsi="Times New Roman"/>
          <w:sz w:val="24"/>
          <w:szCs w:val="24"/>
          <w:lang w:val="pt-BR"/>
        </w:rPr>
        <w:t xml:space="preserve">, 2014). </w:t>
      </w:r>
      <w:r>
        <w:rPr>
          <w:rFonts w:ascii="Times New Roman" w:hAnsi="Times New Roman"/>
          <w:sz w:val="24"/>
          <w:szCs w:val="24"/>
          <w:lang w:val="pt-PT"/>
        </w:rPr>
        <w:t>Alguns desses dist</w:t>
      </w:r>
      <w:r w:rsidRPr="009211E8">
        <w:rPr>
          <w:rFonts w:ascii="Times New Roman" w:hAnsi="Times New Roman"/>
          <w:sz w:val="24"/>
          <w:szCs w:val="24"/>
          <w:lang w:val="pt-BR"/>
        </w:rPr>
        <w:t>ú</w:t>
      </w:r>
      <w:r>
        <w:rPr>
          <w:rFonts w:ascii="Times New Roman" w:hAnsi="Times New Roman"/>
          <w:sz w:val="24"/>
          <w:szCs w:val="24"/>
          <w:lang w:val="pt-PT"/>
        </w:rPr>
        <w:t>rbios podem ser cong</w:t>
      </w:r>
      <w:r>
        <w:rPr>
          <w:rFonts w:ascii="Times New Roman" w:hAnsi="Times New Roman"/>
          <w:sz w:val="24"/>
          <w:szCs w:val="24"/>
          <w:lang w:val="fr-FR"/>
        </w:rPr>
        <w:t>ê</w:t>
      </w:r>
      <w:r>
        <w:rPr>
          <w:rFonts w:ascii="Times New Roman" w:hAnsi="Times New Roman"/>
          <w:sz w:val="24"/>
          <w:szCs w:val="24"/>
          <w:lang w:val="pt-PT"/>
        </w:rPr>
        <w:t xml:space="preserve">nitos e </w:t>
      </w:r>
      <w:del w:id="11" w:author="elizamarysouza@gmail.com" w:date="2018-04-08T22:24:00Z">
        <w:r w:rsidDel="003E5357">
          <w:rPr>
            <w:rFonts w:ascii="Times New Roman" w:hAnsi="Times New Roman"/>
            <w:sz w:val="24"/>
            <w:szCs w:val="24"/>
            <w:lang w:val="pt-PT"/>
          </w:rPr>
          <w:delText xml:space="preserve">vindos </w:delText>
        </w:r>
      </w:del>
      <w:ins w:id="12" w:author="elizamarysouza@gmail.com" w:date="2018-04-08T22:24:00Z">
        <w:r w:rsidR="003E5357">
          <w:rPr>
            <w:rFonts w:ascii="Times New Roman" w:hAnsi="Times New Roman"/>
            <w:sz w:val="24"/>
            <w:szCs w:val="24"/>
            <w:lang w:val="pt-PT"/>
          </w:rPr>
          <w:t xml:space="preserve">oriundos </w:t>
        </w:r>
      </w:ins>
      <w:r>
        <w:rPr>
          <w:rFonts w:ascii="Times New Roman" w:hAnsi="Times New Roman"/>
          <w:sz w:val="24"/>
          <w:szCs w:val="24"/>
          <w:lang w:val="pt-PT"/>
        </w:rPr>
        <w:t>da formação do indiv</w:t>
      </w:r>
      <w:r w:rsidRPr="009211E8">
        <w:rPr>
          <w:rFonts w:ascii="Times New Roman" w:hAnsi="Times New Roman"/>
          <w:sz w:val="24"/>
          <w:szCs w:val="24"/>
          <w:lang w:val="pt-BR"/>
        </w:rPr>
        <w:t>í</w:t>
      </w:r>
      <w:r>
        <w:rPr>
          <w:rFonts w:ascii="Times New Roman" w:hAnsi="Times New Roman"/>
          <w:sz w:val="24"/>
          <w:szCs w:val="24"/>
          <w:lang w:val="pt-PT"/>
        </w:rPr>
        <w:t>duo, apresentando seus primeiros sintomas ainda quando crianç</w:t>
      </w:r>
      <w:r w:rsidRPr="009211E8">
        <w:rPr>
          <w:rFonts w:ascii="Times New Roman" w:hAnsi="Times New Roman"/>
          <w:sz w:val="24"/>
          <w:szCs w:val="24"/>
          <w:lang w:val="pt-BR"/>
        </w:rPr>
        <w:t>a</w:t>
      </w:r>
      <w:ins w:id="13" w:author="elizamarysouza@gmail.com" w:date="2018-04-08T22:24:00Z">
        <w:r w:rsidR="003E5357">
          <w:rPr>
            <w:rFonts w:ascii="Times New Roman" w:hAnsi="Times New Roman"/>
            <w:sz w:val="24"/>
            <w:szCs w:val="24"/>
            <w:lang w:val="pt-BR"/>
          </w:rPr>
          <w:t>.</w:t>
        </w:r>
      </w:ins>
      <w:del w:id="14" w:author="elizamarysouza@gmail.com" w:date="2018-04-08T22:24:00Z">
        <w:r w:rsidRPr="009211E8" w:rsidDel="003E5357">
          <w:rPr>
            <w:rFonts w:ascii="Times New Roman" w:hAnsi="Times New Roman"/>
            <w:sz w:val="24"/>
            <w:szCs w:val="24"/>
            <w:lang w:val="pt-BR"/>
          </w:rPr>
          <w:delText>,</w:delText>
        </w:r>
      </w:del>
      <w:r w:rsidRPr="009211E8">
        <w:rPr>
          <w:rFonts w:ascii="Times New Roman" w:hAnsi="Times New Roman"/>
          <w:sz w:val="24"/>
          <w:szCs w:val="24"/>
          <w:lang w:val="pt-BR"/>
        </w:rPr>
        <w:t xml:space="preserve"> </w:t>
      </w:r>
      <w:del w:id="15" w:author="elizamarysouza@gmail.com" w:date="2018-04-08T22:25:00Z">
        <w:r w:rsidRPr="009211E8" w:rsidDel="003E5357">
          <w:rPr>
            <w:rFonts w:ascii="Times New Roman" w:hAnsi="Times New Roman"/>
            <w:sz w:val="24"/>
            <w:szCs w:val="24"/>
            <w:lang w:val="pt-BR"/>
          </w:rPr>
          <w:delText>j</w:delText>
        </w:r>
      </w:del>
      <w:ins w:id="16" w:author="elizamarysouza@gmail.com" w:date="2018-04-08T22:25:00Z">
        <w:r w:rsidR="003E5357">
          <w:rPr>
            <w:rFonts w:ascii="Times New Roman" w:hAnsi="Times New Roman"/>
            <w:sz w:val="24"/>
            <w:szCs w:val="24"/>
            <w:lang w:val="pt-BR"/>
          </w:rPr>
          <w:t>J</w:t>
        </w:r>
      </w:ins>
      <w:r w:rsidRPr="009211E8">
        <w:rPr>
          <w:rFonts w:ascii="Times New Roman" w:hAnsi="Times New Roman"/>
          <w:sz w:val="24"/>
          <w:szCs w:val="24"/>
          <w:lang w:val="pt-BR"/>
        </w:rPr>
        <w:t xml:space="preserve">á </w:t>
      </w:r>
      <w:r>
        <w:rPr>
          <w:rFonts w:ascii="Times New Roman" w:hAnsi="Times New Roman"/>
          <w:sz w:val="24"/>
          <w:szCs w:val="24"/>
          <w:lang w:val="pt-PT"/>
        </w:rPr>
        <w:t>outros dist</w:t>
      </w:r>
      <w:r w:rsidRPr="009211E8">
        <w:rPr>
          <w:rFonts w:ascii="Times New Roman" w:hAnsi="Times New Roman"/>
          <w:sz w:val="24"/>
          <w:szCs w:val="24"/>
          <w:lang w:val="pt-BR"/>
        </w:rPr>
        <w:t>ú</w:t>
      </w:r>
      <w:proofErr w:type="spellStart"/>
      <w:r>
        <w:rPr>
          <w:rFonts w:ascii="Times New Roman" w:hAnsi="Times New Roman"/>
          <w:sz w:val="24"/>
          <w:szCs w:val="24"/>
          <w:lang w:val="es-ES_tradnl"/>
        </w:rPr>
        <w:t>rbios</w:t>
      </w:r>
      <w:proofErr w:type="spellEnd"/>
      <w:r>
        <w:rPr>
          <w:rFonts w:ascii="Times New Roman" w:hAnsi="Times New Roman"/>
          <w:sz w:val="24"/>
          <w:szCs w:val="24"/>
          <w:lang w:val="es-ES_tradnl"/>
        </w:rPr>
        <w:t xml:space="preserve">, como </w:t>
      </w:r>
      <w:r>
        <w:rPr>
          <w:rFonts w:ascii="Times New Roman" w:hAnsi="Times New Roman"/>
          <w:sz w:val="24"/>
          <w:szCs w:val="24"/>
          <w:lang w:val="fr-FR"/>
        </w:rPr>
        <w:t xml:space="preserve">é </w:t>
      </w:r>
      <w:r>
        <w:rPr>
          <w:rFonts w:ascii="Times New Roman" w:hAnsi="Times New Roman"/>
          <w:sz w:val="24"/>
          <w:szCs w:val="24"/>
          <w:lang w:val="pt-PT"/>
        </w:rPr>
        <w:t>o caso das Afasias, sã</w:t>
      </w:r>
      <w:r>
        <w:rPr>
          <w:rFonts w:ascii="Times New Roman" w:hAnsi="Times New Roman"/>
          <w:sz w:val="24"/>
          <w:szCs w:val="24"/>
          <w:lang w:val="es-ES_tradnl"/>
        </w:rPr>
        <w:t xml:space="preserve">o provenientes de males como </w:t>
      </w:r>
      <w:proofErr w:type="spellStart"/>
      <w:r>
        <w:rPr>
          <w:rFonts w:ascii="Times New Roman" w:hAnsi="Times New Roman"/>
          <w:sz w:val="24"/>
          <w:szCs w:val="24"/>
          <w:lang w:val="es-ES_tradnl"/>
        </w:rPr>
        <w:t>Acidente</w:t>
      </w:r>
      <w:proofErr w:type="spellEnd"/>
      <w:r>
        <w:rPr>
          <w:rFonts w:ascii="Times New Roman" w:hAnsi="Times New Roman"/>
          <w:sz w:val="24"/>
          <w:szCs w:val="24"/>
          <w:lang w:val="es-ES_tradnl"/>
        </w:rPr>
        <w:t xml:space="preserve"> Vascular Cerebral</w:t>
      </w:r>
      <w:r w:rsidRPr="009211E8">
        <w:rPr>
          <w:rFonts w:ascii="Times New Roman" w:hAnsi="Times New Roman"/>
          <w:sz w:val="24"/>
          <w:szCs w:val="24"/>
          <w:lang w:val="pt-BR"/>
        </w:rPr>
        <w:t xml:space="preserve"> (AVC)</w:t>
      </w:r>
      <w:r>
        <w:rPr>
          <w:rFonts w:ascii="Times New Roman" w:hAnsi="Times New Roman"/>
          <w:sz w:val="24"/>
          <w:szCs w:val="24"/>
          <w:lang w:val="es-ES_tradnl"/>
        </w:rPr>
        <w:t>, tumores</w:t>
      </w:r>
      <w:r w:rsidRPr="009211E8">
        <w:rPr>
          <w:rFonts w:ascii="Times New Roman" w:hAnsi="Times New Roman"/>
          <w:sz w:val="24"/>
          <w:szCs w:val="24"/>
          <w:lang w:val="pt-BR"/>
        </w:rPr>
        <w:t>, problemas de desenvolvimento do cérebro</w:t>
      </w:r>
      <w:r>
        <w:rPr>
          <w:rFonts w:ascii="Times New Roman" w:hAnsi="Times New Roman"/>
          <w:sz w:val="24"/>
          <w:szCs w:val="24"/>
          <w:lang w:val="pt-PT"/>
        </w:rPr>
        <w:t xml:space="preserve"> ou traumas, sendo considerado uma mol</w:t>
      </w:r>
      <w:r>
        <w:rPr>
          <w:rFonts w:ascii="Times New Roman" w:hAnsi="Times New Roman"/>
          <w:sz w:val="24"/>
          <w:szCs w:val="24"/>
          <w:lang w:val="fr-FR"/>
        </w:rPr>
        <w:t>é</w:t>
      </w:r>
      <w:r>
        <w:rPr>
          <w:rFonts w:ascii="Times New Roman" w:hAnsi="Times New Roman"/>
          <w:sz w:val="24"/>
          <w:szCs w:val="24"/>
          <w:lang w:val="it-IT"/>
        </w:rPr>
        <w:t>stia altamente incapacitante</w:t>
      </w:r>
      <w:r w:rsidRPr="009211E8">
        <w:rPr>
          <w:rFonts w:ascii="Times New Roman" w:hAnsi="Times New Roman"/>
          <w:sz w:val="24"/>
          <w:szCs w:val="24"/>
          <w:lang w:val="pt-BR"/>
        </w:rPr>
        <w:t xml:space="preserve"> (MICHELINO; CALDANA, 2005). Dados revelam que em relação ao AVC, cerca de </w:t>
      </w:r>
      <w:r>
        <w:rPr>
          <w:rFonts w:ascii="Times New Roman" w:hAnsi="Times New Roman"/>
          <w:sz w:val="24"/>
          <w:szCs w:val="24"/>
          <w:lang w:val="pt-PT"/>
        </w:rPr>
        <w:t>62.270 pessoas abaixo dos 45 anos morreram no Brasil entre os anos 2000 e 2010</w:t>
      </w:r>
      <w:r w:rsidRPr="009211E8">
        <w:rPr>
          <w:rFonts w:ascii="Times New Roman" w:hAnsi="Times New Roman"/>
          <w:sz w:val="24"/>
          <w:szCs w:val="24"/>
          <w:lang w:val="pt-BR"/>
        </w:rPr>
        <w:t xml:space="preserve"> e em escala global o AVC é considerado a segunda maior causa de morte (EVANS, 2013). Aqueles que sobrevivem geralmente apresentam algum tipo de sequela, seja ela na comunicação</w:t>
      </w:r>
      <w:ins w:id="17" w:author="elizamarysouza@gmail.com" w:date="2018-04-08T22:25:00Z">
        <w:r w:rsidR="003E5357">
          <w:rPr>
            <w:rFonts w:ascii="Times New Roman" w:hAnsi="Times New Roman"/>
            <w:sz w:val="24"/>
            <w:szCs w:val="24"/>
            <w:lang w:val="pt-BR"/>
          </w:rPr>
          <w:t xml:space="preserve"> (</w:t>
        </w:r>
      </w:ins>
      <w:ins w:id="18" w:author="elizamarysouza@gmail.com" w:date="2018-04-08T22:26:00Z">
        <w:r w:rsidR="003E5357">
          <w:rPr>
            <w:rFonts w:ascii="Times New Roman" w:hAnsi="Times New Roman"/>
            <w:sz w:val="24"/>
            <w:szCs w:val="24"/>
            <w:lang w:val="pt-BR"/>
          </w:rPr>
          <w:t>na fala)</w:t>
        </w:r>
      </w:ins>
      <w:r w:rsidRPr="009211E8">
        <w:rPr>
          <w:rFonts w:ascii="Times New Roman" w:hAnsi="Times New Roman"/>
          <w:sz w:val="24"/>
          <w:szCs w:val="24"/>
          <w:lang w:val="pt-BR"/>
        </w:rPr>
        <w:t xml:space="preserve"> ou na parte motora.</w:t>
      </w:r>
    </w:p>
    <w:p w14:paraId="303A9027" w14:textId="77777777" w:rsidR="00BD2638" w:rsidRPr="009211E8" w:rsidRDefault="00143E52" w:rsidP="003E5357">
      <w:pPr>
        <w:pStyle w:val="Corpo"/>
        <w:spacing w:line="360" w:lineRule="auto"/>
        <w:jc w:val="both"/>
        <w:rPr>
          <w:rFonts w:ascii="Times New Roman" w:eastAsia="Times New Roman" w:hAnsi="Times New Roman" w:cs="Times New Roman"/>
          <w:sz w:val="24"/>
          <w:szCs w:val="24"/>
          <w:lang w:val="pt-BR"/>
        </w:rPr>
        <w:pPrChange w:id="19" w:author="elizamarysouza@gmail.com" w:date="2018-04-08T22:26:00Z">
          <w:pPr>
            <w:pStyle w:val="Corpo"/>
            <w:spacing w:line="360" w:lineRule="auto"/>
            <w:ind w:firstLine="1134"/>
            <w:jc w:val="both"/>
          </w:pPr>
        </w:pPrChange>
      </w:pPr>
      <w:del w:id="20" w:author="elizamarysouza@gmail.com" w:date="2018-04-08T22:26:00Z">
        <w:r w:rsidRPr="009211E8" w:rsidDel="003E5357">
          <w:rPr>
            <w:rFonts w:ascii="Times New Roman" w:hAnsi="Times New Roman"/>
            <w:sz w:val="24"/>
            <w:szCs w:val="24"/>
            <w:lang w:val="pt-BR"/>
          </w:rPr>
          <w:delText xml:space="preserve">  </w:delText>
        </w:r>
      </w:del>
      <w:ins w:id="21" w:author="elizamarysouza@gmail.com" w:date="2018-04-08T22:26:00Z">
        <w:r w:rsidR="003E5357">
          <w:rPr>
            <w:rFonts w:ascii="Times New Roman" w:hAnsi="Times New Roman"/>
            <w:sz w:val="24"/>
            <w:szCs w:val="24"/>
            <w:lang w:val="pt-BR"/>
          </w:rPr>
          <w:tab/>
        </w:r>
      </w:ins>
      <w:r w:rsidRPr="009211E8">
        <w:rPr>
          <w:rFonts w:ascii="Times New Roman" w:hAnsi="Times New Roman"/>
          <w:sz w:val="24"/>
          <w:szCs w:val="24"/>
          <w:lang w:val="pt-BR"/>
        </w:rPr>
        <w:t xml:space="preserve">O Ministério da Saúde (BRASIL, 2013a, p.37) define as </w:t>
      </w:r>
      <w:del w:id="22" w:author="elizamarysouza@gmail.com" w:date="2018-04-08T22:26:00Z">
        <w:r w:rsidRPr="009211E8" w:rsidDel="003E5357">
          <w:rPr>
            <w:rFonts w:ascii="Times New Roman" w:hAnsi="Times New Roman"/>
            <w:sz w:val="24"/>
            <w:szCs w:val="24"/>
            <w:lang w:val="pt-BR"/>
          </w:rPr>
          <w:delText>varias</w:delText>
        </w:r>
      </w:del>
      <w:ins w:id="23" w:author="elizamarysouza@gmail.com" w:date="2018-04-08T22:26:00Z">
        <w:r w:rsidR="003E5357" w:rsidRPr="009211E8">
          <w:rPr>
            <w:rFonts w:ascii="Times New Roman" w:hAnsi="Times New Roman"/>
            <w:sz w:val="24"/>
            <w:szCs w:val="24"/>
            <w:lang w:val="pt-BR"/>
          </w:rPr>
          <w:t>várias</w:t>
        </w:r>
      </w:ins>
      <w:r w:rsidRPr="009211E8">
        <w:rPr>
          <w:rFonts w:ascii="Times New Roman" w:hAnsi="Times New Roman"/>
          <w:sz w:val="24"/>
          <w:szCs w:val="24"/>
          <w:lang w:val="pt-BR"/>
        </w:rPr>
        <w:t xml:space="preserve"> formas de Afasia da seguinte forma: </w:t>
      </w:r>
    </w:p>
    <w:p w14:paraId="51B9071A"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42524F9B" w14:textId="77777777" w:rsidR="00BD2638" w:rsidRPr="003E5357" w:rsidRDefault="00143E52" w:rsidP="003E5357">
      <w:pPr>
        <w:pStyle w:val="Padro"/>
        <w:ind w:left="1701"/>
        <w:jc w:val="both"/>
        <w:rPr>
          <w:rFonts w:ascii="Times New Roman" w:eastAsia="Times New Roman" w:hAnsi="Times New Roman" w:cs="Times New Roman"/>
          <w:i/>
          <w:sz w:val="24"/>
          <w:szCs w:val="24"/>
          <w:lang w:val="pt-BR"/>
          <w:rPrChange w:id="24" w:author="elizamarysouza@gmail.com" w:date="2018-04-08T22:26:00Z">
            <w:rPr>
              <w:rFonts w:ascii="Times New Roman" w:eastAsia="Times New Roman" w:hAnsi="Times New Roman" w:cs="Times New Roman"/>
              <w:sz w:val="24"/>
              <w:szCs w:val="24"/>
              <w:lang w:val="pt-BR"/>
            </w:rPr>
          </w:rPrChange>
        </w:rPr>
        <w:pPrChange w:id="25" w:author="elizamarysouza@gmail.com" w:date="2018-04-08T22:26:00Z">
          <w:pPr>
            <w:pStyle w:val="Padro"/>
            <w:ind w:left="1701" w:firstLine="567"/>
            <w:jc w:val="both"/>
          </w:pPr>
        </w:pPrChange>
      </w:pPr>
      <w:r w:rsidRPr="003E5357">
        <w:rPr>
          <w:rFonts w:ascii="Times New Roman" w:hAnsi="Times New Roman"/>
          <w:i/>
          <w:sz w:val="24"/>
          <w:szCs w:val="24"/>
          <w:lang w:val="pt-BR"/>
          <w:rPrChange w:id="26" w:author="elizamarysouza@gmail.com" w:date="2018-04-08T22:26:00Z">
            <w:rPr>
              <w:rFonts w:ascii="Times New Roman" w:hAnsi="Times New Roman"/>
              <w:sz w:val="24"/>
              <w:szCs w:val="24"/>
              <w:lang w:val="pt-BR"/>
            </w:rPr>
          </w:rPrChange>
        </w:rPr>
        <w:t>"</w:t>
      </w:r>
      <w:r w:rsidRPr="003E5357">
        <w:rPr>
          <w:rFonts w:ascii="Times New Roman" w:hAnsi="Times New Roman"/>
          <w:i/>
          <w:sz w:val="24"/>
          <w:szCs w:val="24"/>
          <w:lang w:val="pt-PT"/>
          <w:rPrChange w:id="27" w:author="elizamarysouza@gmail.com" w:date="2018-04-08T22:26:00Z">
            <w:rPr>
              <w:rFonts w:ascii="Times New Roman" w:hAnsi="Times New Roman"/>
              <w:sz w:val="24"/>
              <w:szCs w:val="24"/>
              <w:lang w:val="pt-PT"/>
            </w:rPr>
          </w:rPrChange>
        </w:rPr>
        <w:t>As afasias sã</w:t>
      </w:r>
      <w:r w:rsidRPr="003E5357">
        <w:rPr>
          <w:rFonts w:ascii="Times New Roman" w:hAnsi="Times New Roman"/>
          <w:i/>
          <w:sz w:val="24"/>
          <w:szCs w:val="24"/>
          <w:lang w:val="it-IT"/>
          <w:rPrChange w:id="28" w:author="elizamarysouza@gmail.com" w:date="2018-04-08T22:26:00Z">
            <w:rPr>
              <w:rFonts w:ascii="Times New Roman" w:hAnsi="Times New Roman"/>
              <w:sz w:val="24"/>
              <w:szCs w:val="24"/>
              <w:lang w:val="it-IT"/>
            </w:rPr>
          </w:rPrChange>
        </w:rPr>
        <w:t>o dist</w:t>
      </w:r>
      <w:r w:rsidRPr="003E5357">
        <w:rPr>
          <w:rFonts w:ascii="Times New Roman" w:hAnsi="Times New Roman"/>
          <w:i/>
          <w:sz w:val="24"/>
          <w:szCs w:val="24"/>
          <w:lang w:val="pt-BR"/>
          <w:rPrChange w:id="29" w:author="elizamarysouza@gmail.com" w:date="2018-04-08T22:26:00Z">
            <w:rPr>
              <w:rFonts w:ascii="Times New Roman" w:hAnsi="Times New Roman"/>
              <w:sz w:val="24"/>
              <w:szCs w:val="24"/>
              <w:lang w:val="pt-BR"/>
            </w:rPr>
          </w:rPrChange>
        </w:rPr>
        <w:t>ú</w:t>
      </w:r>
      <w:r w:rsidRPr="003E5357">
        <w:rPr>
          <w:rFonts w:ascii="Times New Roman" w:hAnsi="Times New Roman"/>
          <w:i/>
          <w:sz w:val="24"/>
          <w:szCs w:val="24"/>
          <w:lang w:val="pt-PT"/>
          <w:rPrChange w:id="30" w:author="elizamarysouza@gmail.com" w:date="2018-04-08T22:26:00Z">
            <w:rPr>
              <w:rFonts w:ascii="Times New Roman" w:hAnsi="Times New Roman"/>
              <w:sz w:val="24"/>
              <w:szCs w:val="24"/>
              <w:lang w:val="pt-PT"/>
            </w:rPr>
          </w:rPrChange>
        </w:rPr>
        <w:t>rbios que afetam os aspectos de conte</w:t>
      </w:r>
      <w:r w:rsidRPr="003E5357">
        <w:rPr>
          <w:rFonts w:ascii="Times New Roman" w:hAnsi="Times New Roman"/>
          <w:i/>
          <w:sz w:val="24"/>
          <w:szCs w:val="24"/>
          <w:lang w:val="pt-BR"/>
          <w:rPrChange w:id="31" w:author="elizamarysouza@gmail.com" w:date="2018-04-08T22:26:00Z">
            <w:rPr>
              <w:rFonts w:ascii="Times New Roman" w:hAnsi="Times New Roman"/>
              <w:sz w:val="24"/>
              <w:szCs w:val="24"/>
              <w:lang w:val="pt-BR"/>
            </w:rPr>
          </w:rPrChange>
        </w:rPr>
        <w:t>ú</w:t>
      </w:r>
      <w:r w:rsidRPr="003E5357">
        <w:rPr>
          <w:rFonts w:ascii="Times New Roman" w:hAnsi="Times New Roman"/>
          <w:i/>
          <w:sz w:val="24"/>
          <w:szCs w:val="24"/>
          <w:lang w:val="pt-PT"/>
          <w:rPrChange w:id="32" w:author="elizamarysouza@gmail.com" w:date="2018-04-08T22:26:00Z">
            <w:rPr>
              <w:rFonts w:ascii="Times New Roman" w:hAnsi="Times New Roman"/>
              <w:sz w:val="24"/>
              <w:szCs w:val="24"/>
              <w:lang w:val="pt-PT"/>
            </w:rPr>
          </w:rPrChange>
        </w:rPr>
        <w:t>do, forma e uso da linguagem oral e escrita, em relaçã</w:t>
      </w:r>
      <w:r w:rsidRPr="003E5357">
        <w:rPr>
          <w:rFonts w:ascii="Times New Roman" w:hAnsi="Times New Roman"/>
          <w:i/>
          <w:sz w:val="24"/>
          <w:szCs w:val="24"/>
          <w:lang w:val="pt-BR"/>
          <w:rPrChange w:id="33" w:author="elizamarysouza@gmail.com" w:date="2018-04-08T22:26:00Z">
            <w:rPr>
              <w:rFonts w:ascii="Times New Roman" w:hAnsi="Times New Roman"/>
              <w:sz w:val="24"/>
              <w:szCs w:val="24"/>
              <w:lang w:val="pt-BR"/>
            </w:rPr>
          </w:rPrChange>
        </w:rPr>
        <w:t xml:space="preserve">o </w:t>
      </w:r>
      <w:r w:rsidRPr="003E5357">
        <w:rPr>
          <w:rFonts w:ascii="Times New Roman" w:hAnsi="Times New Roman"/>
          <w:i/>
          <w:sz w:val="24"/>
          <w:szCs w:val="24"/>
          <w:lang w:val="fr-FR"/>
          <w:rPrChange w:id="34" w:author="elizamarysouza@gmail.com" w:date="2018-04-08T22:26:00Z">
            <w:rPr>
              <w:rFonts w:ascii="Times New Roman" w:hAnsi="Times New Roman"/>
              <w:sz w:val="24"/>
              <w:szCs w:val="24"/>
              <w:lang w:val="fr-FR"/>
            </w:rPr>
          </w:rPrChange>
        </w:rPr>
        <w:t xml:space="preserve">à </w:t>
      </w:r>
      <w:r w:rsidRPr="003E5357">
        <w:rPr>
          <w:rFonts w:ascii="Times New Roman" w:hAnsi="Times New Roman"/>
          <w:i/>
          <w:sz w:val="24"/>
          <w:szCs w:val="24"/>
          <w:lang w:val="pt-PT"/>
          <w:rPrChange w:id="35" w:author="elizamarysouza@gmail.com" w:date="2018-04-08T22:26:00Z">
            <w:rPr>
              <w:rFonts w:ascii="Times New Roman" w:hAnsi="Times New Roman"/>
              <w:sz w:val="24"/>
              <w:szCs w:val="24"/>
              <w:lang w:val="pt-PT"/>
            </w:rPr>
          </w:rPrChange>
        </w:rPr>
        <w:t>sua expressão e/ ou compreensão, como consequ</w:t>
      </w:r>
      <w:r w:rsidRPr="003E5357">
        <w:rPr>
          <w:rFonts w:ascii="Times New Roman" w:hAnsi="Times New Roman"/>
          <w:i/>
          <w:sz w:val="24"/>
          <w:szCs w:val="24"/>
          <w:lang w:val="fr-FR"/>
          <w:rPrChange w:id="36" w:author="elizamarysouza@gmail.com" w:date="2018-04-08T22:26:00Z">
            <w:rPr>
              <w:rFonts w:ascii="Times New Roman" w:hAnsi="Times New Roman"/>
              <w:sz w:val="24"/>
              <w:szCs w:val="24"/>
              <w:lang w:val="fr-FR"/>
            </w:rPr>
          </w:rPrChange>
        </w:rPr>
        <w:t>ê</w:t>
      </w:r>
      <w:r w:rsidRPr="003E5357">
        <w:rPr>
          <w:rFonts w:ascii="Times New Roman" w:hAnsi="Times New Roman"/>
          <w:i/>
          <w:sz w:val="24"/>
          <w:szCs w:val="24"/>
          <w:lang w:val="pt-PT"/>
          <w:rPrChange w:id="37" w:author="elizamarysouza@gmail.com" w:date="2018-04-08T22:26:00Z">
            <w:rPr>
              <w:rFonts w:ascii="Times New Roman" w:hAnsi="Times New Roman"/>
              <w:sz w:val="24"/>
              <w:szCs w:val="24"/>
              <w:lang w:val="pt-PT"/>
            </w:rPr>
          </w:rPrChange>
        </w:rPr>
        <w:t xml:space="preserve">ncia de uma lesão cerebral; </w:t>
      </w:r>
      <w:proofErr w:type="gramStart"/>
      <w:r w:rsidRPr="003E5357">
        <w:rPr>
          <w:rFonts w:ascii="Times New Roman" w:hAnsi="Times New Roman"/>
          <w:i/>
          <w:sz w:val="24"/>
          <w:szCs w:val="24"/>
          <w:lang w:val="pt-PT"/>
          <w:rPrChange w:id="38" w:author="elizamarysouza@gmail.com" w:date="2018-04-08T22:26:00Z">
            <w:rPr>
              <w:rFonts w:ascii="Times New Roman" w:hAnsi="Times New Roman"/>
              <w:sz w:val="24"/>
              <w:szCs w:val="24"/>
              <w:lang w:val="pt-PT"/>
            </w:rPr>
          </w:rPrChange>
        </w:rPr>
        <w:t>envolve  os</w:t>
      </w:r>
      <w:proofErr w:type="gramEnd"/>
      <w:r w:rsidRPr="003E5357">
        <w:rPr>
          <w:rFonts w:ascii="Times New Roman" w:hAnsi="Times New Roman"/>
          <w:i/>
          <w:sz w:val="24"/>
          <w:szCs w:val="24"/>
          <w:lang w:val="pt-PT"/>
          <w:rPrChange w:id="39" w:author="elizamarysouza@gmail.com" w:date="2018-04-08T22:26:00Z">
            <w:rPr>
              <w:rFonts w:ascii="Times New Roman" w:hAnsi="Times New Roman"/>
              <w:sz w:val="24"/>
              <w:szCs w:val="24"/>
              <w:lang w:val="pt-PT"/>
            </w:rPr>
          </w:rPrChange>
        </w:rPr>
        <w:t xml:space="preserve"> processos centrais de significaçã</w:t>
      </w:r>
      <w:r w:rsidRPr="003E5357">
        <w:rPr>
          <w:rFonts w:ascii="Times New Roman" w:hAnsi="Times New Roman"/>
          <w:i/>
          <w:sz w:val="24"/>
          <w:szCs w:val="24"/>
          <w:lang w:val="es-ES_tradnl"/>
          <w:rPrChange w:id="40" w:author="elizamarysouza@gmail.com" w:date="2018-04-08T22:26:00Z">
            <w:rPr>
              <w:rFonts w:ascii="Times New Roman" w:hAnsi="Times New Roman"/>
              <w:sz w:val="24"/>
              <w:szCs w:val="24"/>
              <w:lang w:val="es-ES_tradnl"/>
            </w:rPr>
          </w:rPrChange>
        </w:rPr>
        <w:t>o, sele</w:t>
      </w:r>
      <w:r w:rsidRPr="003E5357">
        <w:rPr>
          <w:rFonts w:ascii="Times New Roman" w:hAnsi="Times New Roman"/>
          <w:i/>
          <w:sz w:val="24"/>
          <w:szCs w:val="24"/>
          <w:lang w:val="pt-PT"/>
          <w:rPrChange w:id="41" w:author="elizamarysouza@gmail.com" w:date="2018-04-08T22:26:00Z">
            <w:rPr>
              <w:rFonts w:ascii="Times New Roman" w:hAnsi="Times New Roman"/>
              <w:sz w:val="24"/>
              <w:szCs w:val="24"/>
              <w:lang w:val="pt-PT"/>
            </w:rPr>
          </w:rPrChange>
        </w:rPr>
        <w:t>ção de palavras e formulação  de mensagens. Este dist</w:t>
      </w:r>
      <w:r w:rsidRPr="003E5357">
        <w:rPr>
          <w:rFonts w:ascii="Times New Roman" w:hAnsi="Times New Roman"/>
          <w:i/>
          <w:sz w:val="24"/>
          <w:szCs w:val="24"/>
          <w:lang w:val="pt-BR"/>
          <w:rPrChange w:id="42" w:author="elizamarysouza@gmail.com" w:date="2018-04-08T22:26:00Z">
            <w:rPr>
              <w:rFonts w:ascii="Times New Roman" w:hAnsi="Times New Roman"/>
              <w:sz w:val="24"/>
              <w:szCs w:val="24"/>
              <w:lang w:val="pt-BR"/>
            </w:rPr>
          </w:rPrChange>
        </w:rPr>
        <w:t>ú</w:t>
      </w:r>
      <w:proofErr w:type="spellStart"/>
      <w:r w:rsidRPr="003E5357">
        <w:rPr>
          <w:rFonts w:ascii="Times New Roman" w:hAnsi="Times New Roman"/>
          <w:i/>
          <w:sz w:val="24"/>
          <w:szCs w:val="24"/>
          <w:lang w:val="es-ES_tradnl"/>
          <w:rPrChange w:id="43" w:author="elizamarysouza@gmail.com" w:date="2018-04-08T22:26:00Z">
            <w:rPr>
              <w:rFonts w:ascii="Times New Roman" w:hAnsi="Times New Roman"/>
              <w:sz w:val="24"/>
              <w:szCs w:val="24"/>
              <w:lang w:val="es-ES_tradnl"/>
            </w:rPr>
          </w:rPrChange>
        </w:rPr>
        <w:t>rbio</w:t>
      </w:r>
      <w:proofErr w:type="spellEnd"/>
      <w:r w:rsidRPr="003E5357">
        <w:rPr>
          <w:rFonts w:ascii="Times New Roman" w:hAnsi="Times New Roman"/>
          <w:i/>
          <w:sz w:val="24"/>
          <w:szCs w:val="24"/>
          <w:lang w:val="es-ES_tradnl"/>
          <w:rPrChange w:id="44" w:author="elizamarysouza@gmail.com" w:date="2018-04-08T22:26:00Z">
            <w:rPr>
              <w:rFonts w:ascii="Times New Roman" w:hAnsi="Times New Roman"/>
              <w:sz w:val="24"/>
              <w:szCs w:val="24"/>
              <w:lang w:val="es-ES_tradnl"/>
            </w:rPr>
          </w:rPrChange>
        </w:rPr>
        <w:t xml:space="preserve"> </w:t>
      </w:r>
      <w:r w:rsidRPr="003E5357">
        <w:rPr>
          <w:rFonts w:ascii="Times New Roman" w:hAnsi="Times New Roman"/>
          <w:i/>
          <w:sz w:val="24"/>
          <w:szCs w:val="24"/>
          <w:lang w:val="fr-FR"/>
          <w:rPrChange w:id="45" w:author="elizamarysouza@gmail.com" w:date="2018-04-08T22:26:00Z">
            <w:rPr>
              <w:rFonts w:ascii="Times New Roman" w:hAnsi="Times New Roman"/>
              <w:sz w:val="24"/>
              <w:szCs w:val="24"/>
              <w:lang w:val="fr-FR"/>
            </w:rPr>
          </w:rPrChange>
        </w:rPr>
        <w:t xml:space="preserve">é </w:t>
      </w:r>
      <w:r w:rsidRPr="003E5357">
        <w:rPr>
          <w:rFonts w:ascii="Times New Roman" w:hAnsi="Times New Roman"/>
          <w:i/>
          <w:sz w:val="24"/>
          <w:szCs w:val="24"/>
          <w:lang w:val="pt-PT"/>
          <w:rPrChange w:id="46" w:author="elizamarysouza@gmail.com" w:date="2018-04-08T22:26:00Z">
            <w:rPr>
              <w:rFonts w:ascii="Times New Roman" w:hAnsi="Times New Roman"/>
              <w:sz w:val="24"/>
              <w:szCs w:val="24"/>
              <w:lang w:val="pt-PT"/>
            </w:rPr>
          </w:rPrChange>
        </w:rPr>
        <w:t>observado na expressã</w:t>
      </w:r>
      <w:r w:rsidRPr="003E5357">
        <w:rPr>
          <w:rFonts w:ascii="Times New Roman" w:hAnsi="Times New Roman"/>
          <w:i/>
          <w:sz w:val="24"/>
          <w:szCs w:val="24"/>
          <w:lang w:val="es-ES_tradnl"/>
          <w:rPrChange w:id="47" w:author="elizamarysouza@gmail.com" w:date="2018-04-08T22:26:00Z">
            <w:rPr>
              <w:rFonts w:ascii="Times New Roman" w:hAnsi="Times New Roman"/>
              <w:sz w:val="24"/>
              <w:szCs w:val="24"/>
              <w:lang w:val="es-ES_tradnl"/>
            </w:rPr>
          </w:rPrChange>
        </w:rPr>
        <w:t>o de s</w:t>
      </w:r>
      <w:r w:rsidRPr="003E5357">
        <w:rPr>
          <w:rFonts w:ascii="Times New Roman" w:hAnsi="Times New Roman"/>
          <w:i/>
          <w:sz w:val="24"/>
          <w:szCs w:val="24"/>
          <w:lang w:val="pt-BR"/>
          <w:rPrChange w:id="48" w:author="elizamarysouza@gmail.com" w:date="2018-04-08T22:26:00Z">
            <w:rPr>
              <w:rFonts w:ascii="Times New Roman" w:hAnsi="Times New Roman"/>
              <w:sz w:val="24"/>
              <w:szCs w:val="24"/>
              <w:lang w:val="pt-BR"/>
            </w:rPr>
          </w:rPrChange>
        </w:rPr>
        <w:t>í</w:t>
      </w:r>
      <w:r w:rsidRPr="003E5357">
        <w:rPr>
          <w:rFonts w:ascii="Times New Roman" w:hAnsi="Times New Roman"/>
          <w:i/>
          <w:sz w:val="24"/>
          <w:szCs w:val="24"/>
          <w:lang w:val="pt-PT"/>
          <w:rPrChange w:id="49" w:author="elizamarysouza@gmail.com" w:date="2018-04-08T22:26:00Z">
            <w:rPr>
              <w:rFonts w:ascii="Times New Roman" w:hAnsi="Times New Roman"/>
              <w:sz w:val="24"/>
              <w:szCs w:val="24"/>
              <w:lang w:val="pt-PT"/>
            </w:rPr>
          </w:rPrChange>
        </w:rPr>
        <w:t>mbolos  por meio da comunicação oral, escrita ou gestual, tratando-se de uma dificuldade do paciente em lidar com  elementos lingu</w:t>
      </w:r>
      <w:r w:rsidRPr="003E5357">
        <w:rPr>
          <w:rFonts w:ascii="Times New Roman" w:hAnsi="Times New Roman"/>
          <w:i/>
          <w:sz w:val="24"/>
          <w:szCs w:val="24"/>
          <w:lang w:val="pt-BR"/>
          <w:rPrChange w:id="50" w:author="elizamarysouza@gmail.com" w:date="2018-04-08T22:26:00Z">
            <w:rPr>
              <w:rFonts w:ascii="Times New Roman" w:hAnsi="Times New Roman"/>
              <w:sz w:val="24"/>
              <w:szCs w:val="24"/>
              <w:lang w:val="pt-BR"/>
            </w:rPr>
          </w:rPrChange>
        </w:rPr>
        <w:t>í</w:t>
      </w:r>
      <w:r w:rsidRPr="003E5357">
        <w:rPr>
          <w:rFonts w:ascii="Times New Roman" w:hAnsi="Times New Roman"/>
          <w:i/>
          <w:sz w:val="24"/>
          <w:szCs w:val="24"/>
          <w:lang w:val="pt-PT"/>
          <w:rPrChange w:id="51" w:author="elizamarysouza@gmail.com" w:date="2018-04-08T22:26:00Z">
            <w:rPr>
              <w:rFonts w:ascii="Times New Roman" w:hAnsi="Times New Roman"/>
              <w:sz w:val="24"/>
              <w:szCs w:val="24"/>
              <w:lang w:val="pt-PT"/>
            </w:rPr>
          </w:rPrChange>
        </w:rPr>
        <w:t>sticos.</w:t>
      </w:r>
      <w:r w:rsidRPr="003E5357">
        <w:rPr>
          <w:rFonts w:ascii="Times New Roman" w:hAnsi="Times New Roman"/>
          <w:i/>
          <w:sz w:val="24"/>
          <w:szCs w:val="24"/>
          <w:lang w:val="pt-BR"/>
          <w:rPrChange w:id="52" w:author="elizamarysouza@gmail.com" w:date="2018-04-08T22:26:00Z">
            <w:rPr>
              <w:rFonts w:ascii="Times New Roman" w:hAnsi="Times New Roman"/>
              <w:sz w:val="24"/>
              <w:szCs w:val="24"/>
              <w:lang w:val="pt-BR"/>
            </w:rPr>
          </w:rPrChange>
        </w:rPr>
        <w:t>”</w:t>
      </w:r>
    </w:p>
    <w:p w14:paraId="6AC4BB02" w14:textId="77777777" w:rsidR="00BD2638" w:rsidRPr="009211E8" w:rsidRDefault="00BD2638" w:rsidP="00F16882">
      <w:pPr>
        <w:pStyle w:val="Corpo"/>
        <w:spacing w:line="360" w:lineRule="auto"/>
        <w:ind w:firstLine="1134"/>
        <w:jc w:val="both"/>
        <w:rPr>
          <w:rFonts w:ascii="Times New Roman" w:eastAsia="Times New Roman" w:hAnsi="Times New Roman" w:cs="Times New Roman"/>
          <w:sz w:val="24"/>
          <w:szCs w:val="24"/>
          <w:lang w:val="pt-BR"/>
        </w:rPr>
      </w:pPr>
    </w:p>
    <w:p w14:paraId="1847236E" w14:textId="77777777" w:rsidR="00BD2638" w:rsidRPr="009211E8" w:rsidRDefault="00BD2638" w:rsidP="00F16882">
      <w:pPr>
        <w:pStyle w:val="Corpo"/>
        <w:spacing w:line="360" w:lineRule="auto"/>
        <w:ind w:firstLine="1134"/>
        <w:jc w:val="both"/>
        <w:rPr>
          <w:rFonts w:ascii="Times New Roman" w:eastAsia="Times New Roman" w:hAnsi="Times New Roman" w:cs="Times New Roman"/>
          <w:sz w:val="24"/>
          <w:szCs w:val="24"/>
          <w:lang w:val="pt-BR"/>
        </w:rPr>
      </w:pPr>
    </w:p>
    <w:p w14:paraId="7C26F56B" w14:textId="77777777" w:rsidR="00BD2638" w:rsidRPr="009211E8" w:rsidRDefault="00143E52" w:rsidP="00F1688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Existem alguns tipos básicos de Afasias, a saber: Afasia de Broca, que é caracterizada quando o indivíduo diagnosticado apresenta redução quase completa da linguagem, porém mantém sua compreensão intacta; Afasia de </w:t>
      </w:r>
      <w:proofErr w:type="spellStart"/>
      <w:r w:rsidRPr="009211E8">
        <w:rPr>
          <w:rFonts w:ascii="Times New Roman" w:hAnsi="Times New Roman"/>
          <w:sz w:val="24"/>
          <w:szCs w:val="24"/>
          <w:lang w:val="pt-BR"/>
        </w:rPr>
        <w:t>Wernicke</w:t>
      </w:r>
      <w:proofErr w:type="spellEnd"/>
      <w:r w:rsidRPr="009211E8">
        <w:rPr>
          <w:rFonts w:ascii="Times New Roman" w:hAnsi="Times New Roman"/>
          <w:sz w:val="24"/>
          <w:szCs w:val="24"/>
          <w:lang w:val="pt-BR"/>
        </w:rPr>
        <w:t xml:space="preserve">, caracterizada por indivíduos que apresentam grande dificuldade em interpretar o discurso dos outros, porém com certa abundância de linguagem, mesmo que </w:t>
      </w:r>
      <w:proofErr w:type="spellStart"/>
      <w:r w:rsidRPr="009211E8">
        <w:rPr>
          <w:rFonts w:ascii="Times New Roman" w:hAnsi="Times New Roman"/>
          <w:sz w:val="24"/>
          <w:szCs w:val="24"/>
          <w:lang w:val="pt-BR"/>
        </w:rPr>
        <w:t>esta</w:t>
      </w:r>
      <w:proofErr w:type="spellEnd"/>
      <w:r w:rsidRPr="009211E8">
        <w:rPr>
          <w:rFonts w:ascii="Times New Roman" w:hAnsi="Times New Roman"/>
          <w:sz w:val="24"/>
          <w:szCs w:val="24"/>
          <w:lang w:val="pt-BR"/>
        </w:rPr>
        <w:t xml:space="preserve"> em muitos casos seja incompreensível</w:t>
      </w:r>
      <w:ins w:id="53" w:author="elizamarysouza@gmail.com" w:date="2018-04-08T22:27:00Z">
        <w:r w:rsidR="003E5357">
          <w:rPr>
            <w:rFonts w:ascii="Times New Roman" w:hAnsi="Times New Roman"/>
            <w:sz w:val="24"/>
            <w:szCs w:val="24"/>
            <w:lang w:val="pt-BR"/>
          </w:rPr>
          <w:t>.</w:t>
        </w:r>
      </w:ins>
      <w:del w:id="54" w:author="elizamarysouza@gmail.com" w:date="2018-04-08T22:27:00Z">
        <w:r w:rsidRPr="009211E8" w:rsidDel="003E5357">
          <w:rPr>
            <w:rFonts w:ascii="Times New Roman" w:hAnsi="Times New Roman"/>
            <w:sz w:val="24"/>
            <w:szCs w:val="24"/>
            <w:lang w:val="pt-BR"/>
          </w:rPr>
          <w:delText>;</w:delText>
        </w:r>
      </w:del>
      <w:r w:rsidRPr="009211E8">
        <w:rPr>
          <w:rFonts w:ascii="Times New Roman" w:hAnsi="Times New Roman"/>
          <w:sz w:val="24"/>
          <w:szCs w:val="24"/>
          <w:lang w:val="pt-BR"/>
        </w:rPr>
        <w:t xml:space="preserve"> </w:t>
      </w:r>
      <w:del w:id="55" w:author="elizamarysouza@gmail.com" w:date="2018-04-08T22:27:00Z">
        <w:r w:rsidRPr="009211E8" w:rsidDel="003E5357">
          <w:rPr>
            <w:rFonts w:ascii="Times New Roman" w:hAnsi="Times New Roman"/>
            <w:sz w:val="24"/>
            <w:szCs w:val="24"/>
            <w:lang w:val="pt-BR"/>
          </w:rPr>
          <w:delText>p</w:delText>
        </w:r>
      </w:del>
      <w:ins w:id="56" w:author="elizamarysouza@gmail.com" w:date="2018-04-08T22:27:00Z">
        <w:r w:rsidR="003E5357">
          <w:rPr>
            <w:rFonts w:ascii="Times New Roman" w:hAnsi="Times New Roman"/>
            <w:sz w:val="24"/>
            <w:szCs w:val="24"/>
            <w:lang w:val="pt-BR"/>
          </w:rPr>
          <w:t>P</w:t>
        </w:r>
      </w:ins>
      <w:r w:rsidRPr="009211E8">
        <w:rPr>
          <w:rFonts w:ascii="Times New Roman" w:hAnsi="Times New Roman"/>
          <w:sz w:val="24"/>
          <w:szCs w:val="24"/>
          <w:lang w:val="pt-BR"/>
        </w:rPr>
        <w:t>or fim</w:t>
      </w:r>
      <w:ins w:id="57" w:author="elizamarysouza@gmail.com" w:date="2018-04-08T22:27:00Z">
        <w:r w:rsidR="003E5357">
          <w:rPr>
            <w:rFonts w:ascii="Times New Roman" w:hAnsi="Times New Roman"/>
            <w:sz w:val="24"/>
            <w:szCs w:val="24"/>
            <w:lang w:val="pt-BR"/>
          </w:rPr>
          <w:t>.</w:t>
        </w:r>
      </w:ins>
      <w:r w:rsidRPr="009211E8">
        <w:rPr>
          <w:rFonts w:ascii="Times New Roman" w:hAnsi="Times New Roman"/>
          <w:sz w:val="24"/>
          <w:szCs w:val="24"/>
          <w:lang w:val="pt-BR"/>
        </w:rPr>
        <w:t xml:space="preserve"> a Afasia Global, caracterizada pelo indivíduo apresentar extrema dificuldade em se comunicar e também em entender o que lhe é dirigido (</w:t>
      </w:r>
      <w:r w:rsidRPr="009211E8">
        <w:rPr>
          <w:rFonts w:ascii="Times New Roman" w:hAnsi="Times New Roman"/>
          <w:caps/>
          <w:sz w:val="24"/>
          <w:szCs w:val="24"/>
          <w:lang w:val="pt-BR"/>
        </w:rPr>
        <w:t>Souza</w:t>
      </w:r>
      <w:r w:rsidRPr="009211E8">
        <w:rPr>
          <w:rFonts w:ascii="Times New Roman" w:hAnsi="Times New Roman"/>
          <w:sz w:val="24"/>
          <w:szCs w:val="24"/>
          <w:lang w:val="pt-BR"/>
        </w:rPr>
        <w:t>,</w:t>
      </w:r>
      <w:r w:rsidRPr="009211E8">
        <w:rPr>
          <w:rFonts w:ascii="Times New Roman" w:hAnsi="Times New Roman"/>
          <w:color w:val="FF2600"/>
          <w:sz w:val="24"/>
          <w:szCs w:val="24"/>
          <w:lang w:val="pt-BR"/>
        </w:rPr>
        <w:t xml:space="preserve"> </w:t>
      </w:r>
      <w:r w:rsidRPr="009211E8">
        <w:rPr>
          <w:rFonts w:ascii="Times New Roman" w:hAnsi="Times New Roman"/>
          <w:sz w:val="24"/>
          <w:szCs w:val="24"/>
          <w:lang w:val="pt-BR"/>
        </w:rPr>
        <w:t xml:space="preserve">2016). </w:t>
      </w:r>
    </w:p>
    <w:p w14:paraId="7DA20E7E" w14:textId="77777777" w:rsidR="00BD2638" w:rsidRPr="009211E8" w:rsidRDefault="00143E52" w:rsidP="00F1688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lastRenderedPageBreak/>
        <w:t>Algumas áreas médicas tratam deficiências relacionadas à transmissão e recepção da informação, sendo a mais focada a fonoaudiologia, tida como ciência pela qual tem seu objetivo pautado no estudo da comunicação humana (</w:t>
      </w:r>
      <w:r w:rsidRPr="009211E8">
        <w:rPr>
          <w:rFonts w:ascii="Times New Roman" w:hAnsi="Times New Roman"/>
          <w:caps/>
          <w:sz w:val="24"/>
          <w:szCs w:val="24"/>
          <w:lang w:val="pt-BR"/>
        </w:rPr>
        <w:t>Souza, 2016)</w:t>
      </w:r>
      <w:r w:rsidRPr="009211E8">
        <w:rPr>
          <w:rFonts w:ascii="Times New Roman" w:hAnsi="Times New Roman"/>
          <w:sz w:val="24"/>
          <w:szCs w:val="24"/>
          <w:lang w:val="pt-BR"/>
        </w:rPr>
        <w:t xml:space="preserve">, porém </w:t>
      </w:r>
      <w:del w:id="58" w:author="elizamarysouza@gmail.com" w:date="2018-04-08T22:36:00Z">
        <w:r w:rsidRPr="009211E8" w:rsidDel="00030812">
          <w:rPr>
            <w:rFonts w:ascii="Times New Roman" w:hAnsi="Times New Roman"/>
            <w:sz w:val="24"/>
            <w:szCs w:val="24"/>
            <w:lang w:val="pt-BR"/>
          </w:rPr>
          <w:delText>outras  também</w:delText>
        </w:r>
      </w:del>
      <w:ins w:id="59" w:author="elizamarysouza@gmail.com" w:date="2018-04-08T22:36:00Z">
        <w:r w:rsidR="00030812" w:rsidRPr="009211E8">
          <w:rPr>
            <w:rFonts w:ascii="Times New Roman" w:hAnsi="Times New Roman"/>
            <w:sz w:val="24"/>
            <w:szCs w:val="24"/>
            <w:lang w:val="pt-BR"/>
          </w:rPr>
          <w:t xml:space="preserve">outras </w:t>
        </w:r>
        <w:r w:rsidR="00030812">
          <w:rPr>
            <w:rFonts w:ascii="Times New Roman" w:hAnsi="Times New Roman"/>
            <w:sz w:val="24"/>
            <w:szCs w:val="24"/>
            <w:lang w:val="pt-BR"/>
          </w:rPr>
          <w:t xml:space="preserve">áreas </w:t>
        </w:r>
        <w:r w:rsidR="00030812" w:rsidRPr="009211E8">
          <w:rPr>
            <w:rFonts w:ascii="Times New Roman" w:hAnsi="Times New Roman"/>
            <w:sz w:val="24"/>
            <w:szCs w:val="24"/>
            <w:lang w:val="pt-BR"/>
          </w:rPr>
          <w:t>também</w:t>
        </w:r>
      </w:ins>
      <w:r w:rsidRPr="009211E8">
        <w:rPr>
          <w:rFonts w:ascii="Times New Roman" w:hAnsi="Times New Roman"/>
          <w:sz w:val="24"/>
          <w:szCs w:val="24"/>
          <w:lang w:val="pt-BR"/>
        </w:rPr>
        <w:t xml:space="preserve"> estão envolvidas como</w:t>
      </w:r>
      <w:ins w:id="60" w:author="elizamarysouza@gmail.com" w:date="2018-04-08T22:36:00Z">
        <w:r w:rsidR="00030812">
          <w:rPr>
            <w:rFonts w:ascii="Times New Roman" w:hAnsi="Times New Roman"/>
            <w:sz w:val="24"/>
            <w:szCs w:val="24"/>
            <w:lang w:val="pt-BR"/>
          </w:rPr>
          <w:t>,</w:t>
        </w:r>
      </w:ins>
      <w:r w:rsidRPr="009211E8">
        <w:rPr>
          <w:rFonts w:ascii="Times New Roman" w:hAnsi="Times New Roman"/>
          <w:sz w:val="24"/>
          <w:szCs w:val="24"/>
          <w:lang w:val="pt-BR"/>
        </w:rPr>
        <w:t xml:space="preserve"> a neurologia e a psicologia (</w:t>
      </w:r>
      <w:proofErr w:type="gramStart"/>
      <w:r>
        <w:rPr>
          <w:rFonts w:ascii="Times New Roman" w:hAnsi="Times New Roman"/>
          <w:sz w:val="24"/>
          <w:szCs w:val="24"/>
          <w:lang w:val="de-DE"/>
        </w:rPr>
        <w:t xml:space="preserve">Kunst </w:t>
      </w:r>
      <w:r w:rsidRPr="009211E8">
        <w:rPr>
          <w:rFonts w:ascii="Times New Roman" w:hAnsi="Times New Roman"/>
          <w:sz w:val="24"/>
          <w:szCs w:val="24"/>
          <w:lang w:val="pt-BR"/>
        </w:rPr>
        <w:t xml:space="preserve"> </w:t>
      </w:r>
      <w:r w:rsidRPr="009211E8">
        <w:rPr>
          <w:rFonts w:ascii="Times New Roman" w:hAnsi="Times New Roman"/>
          <w:i/>
          <w:iCs/>
          <w:sz w:val="24"/>
          <w:szCs w:val="24"/>
          <w:lang w:val="pt-BR"/>
        </w:rPr>
        <w:t>et</w:t>
      </w:r>
      <w:proofErr w:type="gramEnd"/>
      <w:r w:rsidRPr="009211E8">
        <w:rPr>
          <w:rFonts w:ascii="Times New Roman" w:hAnsi="Times New Roman"/>
          <w:i/>
          <w:iCs/>
          <w:sz w:val="24"/>
          <w:szCs w:val="24"/>
          <w:lang w:val="pt-BR"/>
        </w:rPr>
        <w:t xml:space="preserve"> al,</w:t>
      </w:r>
      <w:r w:rsidRPr="009211E8">
        <w:rPr>
          <w:rFonts w:ascii="Times New Roman" w:hAnsi="Times New Roman"/>
          <w:sz w:val="24"/>
          <w:szCs w:val="24"/>
          <w:lang w:val="pt-BR"/>
        </w:rPr>
        <w:t xml:space="preserve"> 2012).  O </w:t>
      </w:r>
      <w:del w:id="61" w:author="elizamarysouza@gmail.com" w:date="2018-04-08T22:36:00Z">
        <w:r w:rsidRPr="009211E8" w:rsidDel="00030812">
          <w:rPr>
            <w:rFonts w:ascii="Times New Roman" w:hAnsi="Times New Roman"/>
            <w:sz w:val="24"/>
            <w:szCs w:val="24"/>
            <w:lang w:val="pt-BR"/>
          </w:rPr>
          <w:delText>diagnostico</w:delText>
        </w:r>
      </w:del>
      <w:ins w:id="62" w:author="elizamarysouza@gmail.com" w:date="2018-04-08T22:36:00Z">
        <w:r w:rsidR="00030812" w:rsidRPr="009211E8">
          <w:rPr>
            <w:rFonts w:ascii="Times New Roman" w:hAnsi="Times New Roman"/>
            <w:sz w:val="24"/>
            <w:szCs w:val="24"/>
            <w:lang w:val="pt-BR"/>
          </w:rPr>
          <w:t>diagnóstico</w:t>
        </w:r>
      </w:ins>
      <w:r w:rsidRPr="009211E8">
        <w:rPr>
          <w:rFonts w:ascii="Times New Roman" w:hAnsi="Times New Roman"/>
          <w:sz w:val="24"/>
          <w:szCs w:val="24"/>
          <w:lang w:val="pt-BR"/>
        </w:rPr>
        <w:t xml:space="preserve">   por sua vez </w:t>
      </w:r>
      <w:del w:id="63" w:author="elizamarysouza@gmail.com" w:date="2018-04-08T22:36:00Z">
        <w:r w:rsidRPr="009211E8" w:rsidDel="00030812">
          <w:rPr>
            <w:rFonts w:ascii="Times New Roman" w:hAnsi="Times New Roman"/>
            <w:sz w:val="24"/>
            <w:szCs w:val="24"/>
            <w:lang w:val="pt-BR"/>
          </w:rPr>
          <w:delText>constituí - se</w:delText>
        </w:r>
      </w:del>
      <w:ins w:id="64" w:author="elizamarysouza@gmail.com" w:date="2018-04-08T22:36:00Z">
        <w:r w:rsidR="00030812" w:rsidRPr="009211E8">
          <w:rPr>
            <w:rFonts w:ascii="Times New Roman" w:hAnsi="Times New Roman"/>
            <w:sz w:val="24"/>
            <w:szCs w:val="24"/>
            <w:lang w:val="pt-BR"/>
          </w:rPr>
          <w:t>constitui-se</w:t>
        </w:r>
      </w:ins>
      <w:r w:rsidRPr="009211E8">
        <w:rPr>
          <w:rFonts w:ascii="Times New Roman" w:hAnsi="Times New Roman"/>
          <w:sz w:val="24"/>
          <w:szCs w:val="24"/>
          <w:lang w:val="pt-BR"/>
        </w:rPr>
        <w:t xml:space="preserve"> em duas partes, sendo uma parte formal e outra informal. A parte formal do </w:t>
      </w:r>
      <w:del w:id="65" w:author="elizamarysouza@gmail.com" w:date="2018-04-08T22:36:00Z">
        <w:r w:rsidRPr="009211E8" w:rsidDel="00030812">
          <w:rPr>
            <w:rFonts w:ascii="Times New Roman" w:hAnsi="Times New Roman"/>
            <w:sz w:val="24"/>
            <w:szCs w:val="24"/>
            <w:lang w:val="pt-BR"/>
          </w:rPr>
          <w:delText>diagnostico</w:delText>
        </w:r>
      </w:del>
      <w:ins w:id="66" w:author="elizamarysouza@gmail.com" w:date="2018-04-08T22:36:00Z">
        <w:r w:rsidR="00030812" w:rsidRPr="009211E8">
          <w:rPr>
            <w:rFonts w:ascii="Times New Roman" w:hAnsi="Times New Roman"/>
            <w:sz w:val="24"/>
            <w:szCs w:val="24"/>
            <w:lang w:val="pt-BR"/>
          </w:rPr>
          <w:t>diagnóstico</w:t>
        </w:r>
      </w:ins>
      <w:r w:rsidRPr="009211E8">
        <w:rPr>
          <w:rFonts w:ascii="Times New Roman" w:hAnsi="Times New Roman"/>
          <w:sz w:val="24"/>
          <w:szCs w:val="24"/>
          <w:lang w:val="pt-BR"/>
        </w:rPr>
        <w:t xml:space="preserve"> é feita através de testes padronizados que visam avaliar o </w:t>
      </w:r>
      <w:commentRangeStart w:id="67"/>
      <w:r w:rsidRPr="009211E8">
        <w:rPr>
          <w:rFonts w:ascii="Times New Roman" w:hAnsi="Times New Roman"/>
          <w:sz w:val="24"/>
          <w:szCs w:val="24"/>
          <w:lang w:val="pt-BR"/>
        </w:rPr>
        <w:t xml:space="preserve">distúrbio da fala </w:t>
      </w:r>
      <w:commentRangeEnd w:id="67"/>
      <w:r w:rsidR="00030812">
        <w:rPr>
          <w:rStyle w:val="Refdecomentrio"/>
          <w:rFonts w:ascii="Times New Roman" w:hAnsi="Times New Roman" w:cs="Times New Roman"/>
          <w:color w:val="auto"/>
          <w:lang w:eastAsia="en-US"/>
        </w:rPr>
        <w:commentReference w:id="67"/>
      </w:r>
      <w:r w:rsidRPr="009211E8">
        <w:rPr>
          <w:rFonts w:ascii="Times New Roman" w:hAnsi="Times New Roman"/>
          <w:sz w:val="24"/>
          <w:szCs w:val="24"/>
          <w:lang w:val="pt-BR"/>
        </w:rPr>
        <w:t>e também, a priori, o tratamento mais adequado no primeiro instante, enquanto que a parte informal constitui - se de uma avaliação com pessoas mais próximas do paciente, como a família, a fim de verificar questões relacionadas a saúde do mesmo, seu estilo de vida e seu nível de escolaridade (</w:t>
      </w:r>
      <w:r w:rsidRPr="009211E8">
        <w:rPr>
          <w:rFonts w:ascii="Times New Roman" w:hAnsi="Times New Roman"/>
          <w:caps/>
          <w:sz w:val="24"/>
          <w:szCs w:val="24"/>
          <w:lang w:val="pt-BR"/>
        </w:rPr>
        <w:t>Souza, 2016).</w:t>
      </w:r>
    </w:p>
    <w:p w14:paraId="4D12E518" w14:textId="77777777" w:rsidR="00BD2638" w:rsidRPr="009211E8" w:rsidRDefault="00143E52" w:rsidP="00D72BBA">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Em relação a terapia, existem vários métodos descritos na literatura, tais como: Método Didático - onde a linguagem é </w:t>
      </w:r>
      <w:proofErr w:type="spellStart"/>
      <w:r w:rsidRPr="009211E8">
        <w:rPr>
          <w:rFonts w:ascii="Times New Roman" w:hAnsi="Times New Roman"/>
          <w:sz w:val="24"/>
          <w:szCs w:val="24"/>
          <w:lang w:val="pt-BR"/>
        </w:rPr>
        <w:t>re-ensinada</w:t>
      </w:r>
      <w:proofErr w:type="spellEnd"/>
      <w:r w:rsidRPr="009211E8">
        <w:rPr>
          <w:rFonts w:ascii="Times New Roman" w:hAnsi="Times New Roman"/>
          <w:sz w:val="24"/>
          <w:szCs w:val="24"/>
          <w:lang w:val="pt-BR"/>
        </w:rPr>
        <w:t xml:space="preserve"> com base em métodos fundamentados no ensino da leitura e escrita usada nas escolas; Método de Modificação do  Comportamento - baseia - se também na reaprendizagem da linguagem e é influenciado pelo Behaviorismo; Método da Estimulação - reside na estimulação  de forma ao afásico “acenda" novamente suas capacidades </w:t>
      </w:r>
      <w:del w:id="68" w:author="elizamarysouza@gmail.com" w:date="2018-04-08T22:38:00Z">
        <w:r w:rsidRPr="009211E8" w:rsidDel="00030812">
          <w:rPr>
            <w:rFonts w:ascii="Times New Roman" w:hAnsi="Times New Roman"/>
            <w:sz w:val="24"/>
            <w:szCs w:val="24"/>
            <w:lang w:val="pt-BR"/>
          </w:rPr>
          <w:delText>linguisticas</w:delText>
        </w:r>
      </w:del>
      <w:ins w:id="69" w:author="elizamarysouza@gmail.com" w:date="2018-04-08T22:38:00Z">
        <w:r w:rsidR="00030812" w:rsidRPr="009211E8">
          <w:rPr>
            <w:rFonts w:ascii="Times New Roman" w:hAnsi="Times New Roman"/>
            <w:sz w:val="24"/>
            <w:szCs w:val="24"/>
            <w:lang w:val="pt-BR"/>
          </w:rPr>
          <w:t>linguísticas</w:t>
        </w:r>
      </w:ins>
      <w:r w:rsidRPr="009211E8">
        <w:rPr>
          <w:rFonts w:ascii="Times New Roman" w:hAnsi="Times New Roman"/>
          <w:sz w:val="24"/>
          <w:szCs w:val="24"/>
          <w:lang w:val="pt-BR"/>
        </w:rPr>
        <w:t>; Método Pragmático - que defende o tratamento baseando - se na criação de alternativas de comunicação; entre outros (</w:t>
      </w:r>
      <w:r w:rsidRPr="009211E8">
        <w:rPr>
          <w:rFonts w:ascii="Times New Roman" w:hAnsi="Times New Roman"/>
          <w:caps/>
          <w:sz w:val="24"/>
          <w:szCs w:val="24"/>
          <w:lang w:val="pt-BR"/>
        </w:rPr>
        <w:t>Souza, 2016)</w:t>
      </w:r>
      <w:r w:rsidRPr="009211E8">
        <w:rPr>
          <w:rFonts w:ascii="Times New Roman" w:hAnsi="Times New Roman"/>
          <w:sz w:val="24"/>
          <w:szCs w:val="24"/>
          <w:lang w:val="pt-BR"/>
        </w:rPr>
        <w:t>.</w:t>
      </w:r>
    </w:p>
    <w:p w14:paraId="68EBA428" w14:textId="77777777" w:rsidR="00BD2638" w:rsidRPr="009211E8" w:rsidRDefault="00BD2638" w:rsidP="00030812">
      <w:pPr>
        <w:pStyle w:val="Corpo"/>
        <w:spacing w:line="360" w:lineRule="auto"/>
        <w:ind w:firstLine="1134"/>
        <w:jc w:val="both"/>
        <w:rPr>
          <w:rFonts w:ascii="Times New Roman" w:eastAsia="Times New Roman" w:hAnsi="Times New Roman" w:cs="Times New Roman"/>
          <w:sz w:val="24"/>
          <w:szCs w:val="24"/>
          <w:lang w:val="pt-BR"/>
        </w:rPr>
        <w:pPrChange w:id="70" w:author="elizamarysouza@gmail.com" w:date="2018-04-08T22:33:00Z">
          <w:pPr>
            <w:pStyle w:val="Corpo"/>
            <w:spacing w:line="360" w:lineRule="auto"/>
            <w:ind w:firstLine="1134"/>
            <w:jc w:val="both"/>
          </w:pPr>
        </w:pPrChange>
      </w:pPr>
    </w:p>
    <w:p w14:paraId="33057596" w14:textId="2E83EF2B" w:rsidR="00BD2638" w:rsidRPr="009211E8" w:rsidRDefault="00143E52" w:rsidP="00030812">
      <w:pPr>
        <w:pStyle w:val="Corpo"/>
        <w:spacing w:line="360" w:lineRule="auto"/>
        <w:jc w:val="both"/>
        <w:rPr>
          <w:rFonts w:ascii="Times New Roman" w:eastAsia="Times New Roman" w:hAnsi="Times New Roman" w:cs="Times New Roman"/>
          <w:b/>
          <w:bCs/>
          <w:caps/>
          <w:sz w:val="24"/>
          <w:szCs w:val="24"/>
          <w:lang w:val="pt-BR"/>
        </w:rPr>
        <w:pPrChange w:id="71" w:author="elizamarysouza@gmail.com" w:date="2018-04-08T22:33:00Z">
          <w:pPr>
            <w:pStyle w:val="Corpo"/>
            <w:spacing w:line="360" w:lineRule="auto"/>
            <w:jc w:val="both"/>
          </w:pPr>
        </w:pPrChange>
      </w:pPr>
      <w:r w:rsidRPr="009211E8">
        <w:rPr>
          <w:rFonts w:ascii="Times New Roman" w:hAnsi="Times New Roman"/>
          <w:b/>
          <w:bCs/>
          <w:caps/>
          <w:sz w:val="24"/>
          <w:szCs w:val="24"/>
          <w:lang w:val="pt-BR"/>
        </w:rPr>
        <w:t>1.1.</w:t>
      </w:r>
      <w:ins w:id="72" w:author="elizamarysouza@gmail.com" w:date="2018-04-09T16:05:00Z">
        <w:r w:rsidR="00835DA7">
          <w:rPr>
            <w:rFonts w:ascii="Times New Roman" w:hAnsi="Times New Roman"/>
            <w:b/>
            <w:bCs/>
            <w:caps/>
            <w:sz w:val="24"/>
            <w:szCs w:val="24"/>
            <w:lang w:val="pt-BR"/>
          </w:rPr>
          <w:t xml:space="preserve"> </w:t>
        </w:r>
      </w:ins>
      <w:proofErr w:type="gramStart"/>
      <w:r w:rsidRPr="009211E8">
        <w:rPr>
          <w:rFonts w:ascii="Times New Roman" w:hAnsi="Times New Roman"/>
          <w:b/>
          <w:bCs/>
          <w:caps/>
          <w:sz w:val="24"/>
          <w:szCs w:val="24"/>
          <w:lang w:val="pt-BR"/>
        </w:rPr>
        <w:t>Problema</w:t>
      </w:r>
      <w:proofErr w:type="gramEnd"/>
      <w:r w:rsidRPr="009211E8">
        <w:rPr>
          <w:rFonts w:ascii="Times New Roman" w:hAnsi="Times New Roman"/>
          <w:b/>
          <w:bCs/>
          <w:caps/>
          <w:sz w:val="24"/>
          <w:szCs w:val="24"/>
          <w:lang w:val="pt-BR"/>
        </w:rPr>
        <w:t>:</w:t>
      </w:r>
    </w:p>
    <w:p w14:paraId="737CDA46" w14:textId="77777777" w:rsidR="00BD2638" w:rsidRPr="009211E8" w:rsidRDefault="00BD2638" w:rsidP="00030812">
      <w:pPr>
        <w:pStyle w:val="Corpo"/>
        <w:spacing w:line="360" w:lineRule="auto"/>
        <w:ind w:firstLine="1134"/>
        <w:jc w:val="both"/>
        <w:rPr>
          <w:rFonts w:ascii="Times New Roman" w:eastAsia="Times New Roman" w:hAnsi="Times New Roman" w:cs="Times New Roman"/>
          <w:b/>
          <w:bCs/>
          <w:sz w:val="24"/>
          <w:szCs w:val="24"/>
          <w:lang w:val="pt-BR"/>
        </w:rPr>
        <w:pPrChange w:id="73" w:author="elizamarysouza@gmail.com" w:date="2018-04-08T22:33:00Z">
          <w:pPr>
            <w:pStyle w:val="Corpo"/>
            <w:spacing w:line="360" w:lineRule="auto"/>
            <w:ind w:firstLine="1134"/>
            <w:jc w:val="both"/>
          </w:pPr>
        </w:pPrChange>
      </w:pPr>
    </w:p>
    <w:p w14:paraId="17CEA705" w14:textId="77777777" w:rsidR="00BD2638" w:rsidRPr="009211E8" w:rsidRDefault="00143E52" w:rsidP="00030812">
      <w:pPr>
        <w:pStyle w:val="Corpo"/>
        <w:spacing w:line="360" w:lineRule="auto"/>
        <w:ind w:firstLine="1134"/>
        <w:jc w:val="both"/>
        <w:rPr>
          <w:rFonts w:ascii="Times New Roman" w:eastAsia="Times New Roman" w:hAnsi="Times New Roman" w:cs="Times New Roman"/>
          <w:sz w:val="24"/>
          <w:szCs w:val="24"/>
          <w:lang w:val="pt-BR"/>
        </w:rPr>
        <w:pPrChange w:id="74" w:author="elizamarysouza@gmail.com" w:date="2018-04-08T22:33:00Z">
          <w:pPr>
            <w:pStyle w:val="Corpo"/>
            <w:spacing w:line="360" w:lineRule="auto"/>
            <w:ind w:firstLine="1134"/>
            <w:jc w:val="both"/>
          </w:pPr>
        </w:pPrChange>
      </w:pPr>
      <w:r w:rsidRPr="009211E8">
        <w:rPr>
          <w:rFonts w:ascii="Times New Roman" w:hAnsi="Times New Roman"/>
          <w:sz w:val="24"/>
          <w:szCs w:val="24"/>
          <w:lang w:val="pt-BR"/>
        </w:rPr>
        <w:t>Pessoas com Afasia,</w:t>
      </w:r>
      <w:ins w:id="75" w:author="elizamarysouza@gmail.com" w:date="2018-04-08T22:28:00Z">
        <w:r w:rsidR="003E5357">
          <w:rPr>
            <w:rFonts w:ascii="Times New Roman" w:hAnsi="Times New Roman"/>
            <w:sz w:val="24"/>
            <w:szCs w:val="24"/>
            <w:lang w:val="pt-BR"/>
          </w:rPr>
          <w:t xml:space="preserve"> </w:t>
        </w:r>
      </w:ins>
      <w:del w:id="76" w:author="elizamarysouza@gmail.com" w:date="2018-04-08T22:29:00Z">
        <w:r w:rsidRPr="009211E8" w:rsidDel="003E5357">
          <w:rPr>
            <w:rFonts w:ascii="Times New Roman" w:hAnsi="Times New Roman"/>
            <w:sz w:val="24"/>
            <w:szCs w:val="24"/>
            <w:lang w:val="pt-BR"/>
          </w:rPr>
          <w:delText>seja ela</w:delText>
        </w:r>
      </w:del>
      <w:ins w:id="77" w:author="elizamarysouza@gmail.com" w:date="2018-04-08T22:29:00Z">
        <w:r w:rsidR="003E5357">
          <w:rPr>
            <w:rFonts w:ascii="Times New Roman" w:hAnsi="Times New Roman"/>
            <w:sz w:val="24"/>
            <w:szCs w:val="24"/>
            <w:lang w:val="pt-BR"/>
          </w:rPr>
          <w:t>que foi</w:t>
        </w:r>
      </w:ins>
      <w:r w:rsidRPr="009211E8">
        <w:rPr>
          <w:rFonts w:ascii="Times New Roman" w:hAnsi="Times New Roman"/>
          <w:sz w:val="24"/>
          <w:szCs w:val="24"/>
          <w:lang w:val="pt-BR"/>
        </w:rPr>
        <w:t xml:space="preserve"> adquirida </w:t>
      </w:r>
      <w:del w:id="78" w:author="elizamarysouza@gmail.com" w:date="2018-04-08T22:29:00Z">
        <w:r w:rsidRPr="009211E8" w:rsidDel="003E5357">
          <w:rPr>
            <w:rFonts w:ascii="Times New Roman" w:hAnsi="Times New Roman"/>
            <w:sz w:val="24"/>
            <w:szCs w:val="24"/>
            <w:lang w:val="pt-BR"/>
          </w:rPr>
          <w:delText>de qualquer</w:delText>
        </w:r>
      </w:del>
      <w:ins w:id="79" w:author="elizamarysouza@gmail.com" w:date="2018-04-08T22:29:00Z">
        <w:r w:rsidR="003E5357">
          <w:rPr>
            <w:rFonts w:ascii="Times New Roman" w:hAnsi="Times New Roman"/>
            <w:sz w:val="24"/>
            <w:szCs w:val="24"/>
            <w:lang w:val="pt-BR"/>
          </w:rPr>
          <w:t>por</w:t>
        </w:r>
      </w:ins>
      <w:r w:rsidRPr="009211E8">
        <w:rPr>
          <w:rFonts w:ascii="Times New Roman" w:hAnsi="Times New Roman"/>
          <w:sz w:val="24"/>
          <w:szCs w:val="24"/>
          <w:lang w:val="pt-BR"/>
        </w:rPr>
        <w:t xml:space="preserve"> uma das formas citadas, apresentam uma mudança de vida repentina, acarretando em uma queda abrupta não </w:t>
      </w:r>
      <w:del w:id="80" w:author="elizamarysouza@gmail.com" w:date="2018-04-08T22:29:00Z">
        <w:r w:rsidRPr="009211E8" w:rsidDel="003E5357">
          <w:rPr>
            <w:rFonts w:ascii="Times New Roman" w:hAnsi="Times New Roman"/>
            <w:sz w:val="24"/>
            <w:szCs w:val="24"/>
            <w:lang w:val="pt-BR"/>
          </w:rPr>
          <w:delText>só  da</w:delText>
        </w:r>
      </w:del>
      <w:ins w:id="81" w:author="elizamarysouza@gmail.com" w:date="2018-04-08T22:29:00Z">
        <w:r w:rsidR="003E5357" w:rsidRPr="009211E8">
          <w:rPr>
            <w:rFonts w:ascii="Times New Roman" w:hAnsi="Times New Roman"/>
            <w:sz w:val="24"/>
            <w:szCs w:val="24"/>
            <w:lang w:val="pt-BR"/>
          </w:rPr>
          <w:t>só da</w:t>
        </w:r>
      </w:ins>
      <w:r w:rsidRPr="009211E8">
        <w:rPr>
          <w:rFonts w:ascii="Times New Roman" w:hAnsi="Times New Roman"/>
          <w:sz w:val="24"/>
          <w:szCs w:val="24"/>
          <w:lang w:val="pt-BR"/>
        </w:rPr>
        <w:t xml:space="preserve"> sua qualidade de vida, mas também da vida daqueles que o cercam.  Em muitos casos o afásico tem total discernimento e consegue entender o seu estado atual e sua incapacidade de comunicação, o que poderá gerar angustia a tal paciente e até mesmo acarretar problemas psicológicos (BAHIA; CHUN,2014). Segundo os mesmos autores, após o </w:t>
      </w:r>
      <w:del w:id="82" w:author="elizamarysouza@gmail.com" w:date="2018-04-08T22:29:00Z">
        <w:r w:rsidRPr="009211E8" w:rsidDel="003E5357">
          <w:rPr>
            <w:rFonts w:ascii="Times New Roman" w:hAnsi="Times New Roman"/>
            <w:sz w:val="24"/>
            <w:szCs w:val="24"/>
            <w:lang w:val="pt-BR"/>
          </w:rPr>
          <w:delText>diagnostico</w:delText>
        </w:r>
      </w:del>
      <w:ins w:id="83" w:author="elizamarysouza@gmail.com" w:date="2018-04-08T22:29:00Z">
        <w:r w:rsidR="003E5357" w:rsidRPr="009211E8">
          <w:rPr>
            <w:rFonts w:ascii="Times New Roman" w:hAnsi="Times New Roman"/>
            <w:sz w:val="24"/>
            <w:szCs w:val="24"/>
            <w:lang w:val="pt-BR"/>
          </w:rPr>
          <w:t>diagnóstico</w:t>
        </w:r>
      </w:ins>
      <w:r w:rsidRPr="009211E8">
        <w:rPr>
          <w:rFonts w:ascii="Times New Roman" w:hAnsi="Times New Roman"/>
          <w:sz w:val="24"/>
          <w:szCs w:val="24"/>
          <w:lang w:val="pt-BR"/>
        </w:rPr>
        <w:t xml:space="preserve"> de Afasia, torna</w:t>
      </w:r>
      <w:del w:id="84" w:author="elizamarysouza@gmail.com" w:date="2018-04-08T22:29:00Z">
        <w:r w:rsidRPr="009211E8" w:rsidDel="003E5357">
          <w:rPr>
            <w:rFonts w:ascii="Times New Roman" w:hAnsi="Times New Roman"/>
            <w:sz w:val="24"/>
            <w:szCs w:val="24"/>
            <w:lang w:val="pt-BR"/>
          </w:rPr>
          <w:delText xml:space="preserve"> </w:delText>
        </w:r>
      </w:del>
      <w:r w:rsidRPr="009211E8">
        <w:rPr>
          <w:rFonts w:ascii="Times New Roman" w:hAnsi="Times New Roman"/>
          <w:sz w:val="24"/>
          <w:szCs w:val="24"/>
          <w:lang w:val="pt-BR"/>
        </w:rPr>
        <w:t>-</w:t>
      </w:r>
      <w:del w:id="85" w:author="elizamarysouza@gmail.com" w:date="2018-04-08T22:30:00Z">
        <w:r w:rsidRPr="009211E8" w:rsidDel="003E5357">
          <w:rPr>
            <w:rFonts w:ascii="Times New Roman" w:hAnsi="Times New Roman"/>
            <w:sz w:val="24"/>
            <w:szCs w:val="24"/>
            <w:lang w:val="pt-BR"/>
          </w:rPr>
          <w:delText xml:space="preserve"> </w:delText>
        </w:r>
      </w:del>
      <w:r w:rsidRPr="009211E8">
        <w:rPr>
          <w:rFonts w:ascii="Times New Roman" w:hAnsi="Times New Roman"/>
          <w:sz w:val="24"/>
          <w:szCs w:val="24"/>
          <w:lang w:val="pt-BR"/>
        </w:rPr>
        <w:t xml:space="preserve">se importante o acompanhamento do paciente por profissionais de fonoaudiologia, a fim de prover a recuperação da comunicação (pelo menos em algum nível) deste, verificando sempre as limitações que o mesmo possa apresentar. Também vale ressaltar a importância do contexto familiar e abordagem que </w:t>
      </w:r>
      <w:ins w:id="86" w:author="elizamarysouza@gmail.com" w:date="2018-04-08T22:30:00Z">
        <w:r w:rsidR="003E5357">
          <w:rPr>
            <w:rFonts w:ascii="Times New Roman" w:hAnsi="Times New Roman"/>
            <w:sz w:val="24"/>
            <w:szCs w:val="24"/>
            <w:lang w:val="pt-BR"/>
          </w:rPr>
          <w:t xml:space="preserve">as pessoas que os </w:t>
        </w:r>
        <w:proofErr w:type="spellStart"/>
        <w:r w:rsidR="003E5357">
          <w:rPr>
            <w:rFonts w:ascii="Times New Roman" w:hAnsi="Times New Roman"/>
            <w:sz w:val="24"/>
            <w:szCs w:val="24"/>
            <w:lang w:val="pt-BR"/>
          </w:rPr>
          <w:t>rodeiam</w:t>
        </w:r>
      </w:ins>
      <w:del w:id="87" w:author="elizamarysouza@gmail.com" w:date="2018-04-08T22:30:00Z">
        <w:r w:rsidRPr="009211E8" w:rsidDel="003E5357">
          <w:rPr>
            <w:rFonts w:ascii="Times New Roman" w:hAnsi="Times New Roman"/>
            <w:sz w:val="24"/>
            <w:szCs w:val="24"/>
            <w:lang w:val="pt-BR"/>
          </w:rPr>
          <w:delText xml:space="preserve">os entes </w:delText>
        </w:r>
      </w:del>
      <w:r w:rsidRPr="009211E8">
        <w:rPr>
          <w:rFonts w:ascii="Times New Roman" w:hAnsi="Times New Roman"/>
          <w:sz w:val="24"/>
          <w:szCs w:val="24"/>
          <w:lang w:val="pt-BR"/>
        </w:rPr>
        <w:t>terão</w:t>
      </w:r>
      <w:proofErr w:type="spellEnd"/>
      <w:r w:rsidRPr="009211E8">
        <w:rPr>
          <w:rFonts w:ascii="Times New Roman" w:hAnsi="Times New Roman"/>
          <w:sz w:val="24"/>
          <w:szCs w:val="24"/>
          <w:lang w:val="pt-BR"/>
        </w:rPr>
        <w:t xml:space="preserve"> que apresentar daqui em diante com o paciente.</w:t>
      </w:r>
    </w:p>
    <w:p w14:paraId="6DEA1A65" w14:textId="77777777" w:rsidR="00BD2638" w:rsidRPr="009211E8" w:rsidRDefault="00143E52" w:rsidP="00030812">
      <w:pPr>
        <w:pStyle w:val="Corpo"/>
        <w:spacing w:line="360" w:lineRule="auto"/>
        <w:ind w:firstLine="1134"/>
        <w:jc w:val="both"/>
        <w:rPr>
          <w:rFonts w:ascii="Times New Roman" w:eastAsia="Times New Roman" w:hAnsi="Times New Roman" w:cs="Times New Roman"/>
          <w:sz w:val="24"/>
          <w:szCs w:val="24"/>
          <w:lang w:val="pt-BR"/>
        </w:rPr>
        <w:pPrChange w:id="88" w:author="elizamarysouza@gmail.com" w:date="2018-04-08T22:33:00Z">
          <w:pPr>
            <w:pStyle w:val="Corpo"/>
            <w:spacing w:line="360" w:lineRule="auto"/>
            <w:ind w:firstLine="1134"/>
            <w:jc w:val="both"/>
          </w:pPr>
        </w:pPrChange>
      </w:pPr>
      <w:r w:rsidRPr="009211E8">
        <w:rPr>
          <w:rFonts w:ascii="Times New Roman" w:hAnsi="Times New Roman"/>
          <w:sz w:val="24"/>
          <w:szCs w:val="24"/>
          <w:lang w:val="pt-BR"/>
        </w:rPr>
        <w:lastRenderedPageBreak/>
        <w:t xml:space="preserve">Atualmente o tratamento para Afasia é realizado com base em uma </w:t>
      </w:r>
      <w:del w:id="89" w:author="elizamarysouza@gmail.com" w:date="2018-04-08T22:31:00Z">
        <w:r w:rsidRPr="009211E8" w:rsidDel="003E5357">
          <w:rPr>
            <w:rFonts w:ascii="Times New Roman" w:hAnsi="Times New Roman"/>
            <w:sz w:val="24"/>
            <w:szCs w:val="24"/>
            <w:lang w:val="pt-BR"/>
          </w:rPr>
          <w:delText>serie</w:delText>
        </w:r>
      </w:del>
      <w:ins w:id="90" w:author="elizamarysouza@gmail.com" w:date="2018-04-08T22:31:00Z">
        <w:r w:rsidR="003E5357" w:rsidRPr="009211E8">
          <w:rPr>
            <w:rFonts w:ascii="Times New Roman" w:hAnsi="Times New Roman"/>
            <w:sz w:val="24"/>
            <w:szCs w:val="24"/>
            <w:lang w:val="pt-BR"/>
          </w:rPr>
          <w:t>série</w:t>
        </w:r>
      </w:ins>
      <w:r w:rsidRPr="009211E8">
        <w:rPr>
          <w:rFonts w:ascii="Times New Roman" w:hAnsi="Times New Roman"/>
          <w:sz w:val="24"/>
          <w:szCs w:val="24"/>
          <w:lang w:val="pt-BR"/>
        </w:rPr>
        <w:t xml:space="preserve"> de exercícios que são planejados para o paciente, visando sempre sua condição clínica. Tais exercícios focam vários aspectos que trabalham em conjunto com a comunicação, tais como</w:t>
      </w:r>
      <w:ins w:id="91" w:author="elizamarysouza@gmail.com" w:date="2018-04-08T22:31:00Z">
        <w:r w:rsidR="003E5357">
          <w:rPr>
            <w:rFonts w:ascii="Times New Roman" w:hAnsi="Times New Roman"/>
            <w:sz w:val="24"/>
            <w:szCs w:val="24"/>
            <w:lang w:val="pt-BR"/>
          </w:rPr>
          <w:t>, a</w:t>
        </w:r>
      </w:ins>
      <w:r w:rsidRPr="009211E8">
        <w:rPr>
          <w:rFonts w:ascii="Times New Roman" w:hAnsi="Times New Roman"/>
          <w:sz w:val="24"/>
          <w:szCs w:val="24"/>
          <w:lang w:val="pt-BR"/>
        </w:rPr>
        <w:t xml:space="preserve"> percepção, analise, memória, cálculos entre outros, cujo foco é fazer com o que o paciente consiga perceber aquilo que está em sua volta e consequentemente consiga gerar um discurso </w:t>
      </w:r>
      <w:proofErr w:type="spellStart"/>
      <w:r w:rsidRPr="009211E8">
        <w:rPr>
          <w:rFonts w:ascii="Times New Roman" w:hAnsi="Times New Roman"/>
          <w:sz w:val="24"/>
          <w:szCs w:val="24"/>
          <w:lang w:val="pt-BR"/>
        </w:rPr>
        <w:t>a cerca</w:t>
      </w:r>
      <w:proofErr w:type="spellEnd"/>
      <w:r w:rsidRPr="009211E8">
        <w:rPr>
          <w:rFonts w:ascii="Times New Roman" w:hAnsi="Times New Roman"/>
          <w:sz w:val="24"/>
          <w:szCs w:val="24"/>
          <w:lang w:val="pt-BR"/>
        </w:rPr>
        <w:t xml:space="preserve"> de tal </w:t>
      </w:r>
      <w:ins w:id="92" w:author="elizamarysouza@gmail.com" w:date="2018-04-08T22:31:00Z">
        <w:r w:rsidR="003E5357">
          <w:rPr>
            <w:rFonts w:ascii="Times New Roman" w:hAnsi="Times New Roman"/>
            <w:sz w:val="24"/>
            <w:szCs w:val="24"/>
            <w:lang w:val="pt-BR"/>
          </w:rPr>
          <w:t xml:space="preserve">exercício </w:t>
        </w:r>
      </w:ins>
      <w:r w:rsidRPr="009211E8">
        <w:rPr>
          <w:rFonts w:ascii="Times New Roman" w:hAnsi="Times New Roman"/>
          <w:sz w:val="24"/>
          <w:szCs w:val="24"/>
          <w:lang w:val="pt-BR"/>
        </w:rPr>
        <w:t>(</w:t>
      </w:r>
      <w:r w:rsidRPr="009211E8">
        <w:rPr>
          <w:rFonts w:ascii="Times New Roman" w:hAnsi="Times New Roman"/>
          <w:caps/>
          <w:sz w:val="24"/>
          <w:szCs w:val="24"/>
          <w:lang w:val="pt-BR"/>
        </w:rPr>
        <w:t>Limongi</w:t>
      </w:r>
      <w:r w:rsidRPr="009211E8">
        <w:rPr>
          <w:rFonts w:ascii="Times New Roman" w:hAnsi="Times New Roman"/>
          <w:sz w:val="24"/>
          <w:szCs w:val="24"/>
          <w:lang w:val="pt-BR"/>
        </w:rPr>
        <w:t>, 2010). Contudo, a grande maioria dos exercícios ministrados por fonoaudiólogos são feitos de forma manual, através de fichas de papel, cartões ilustrados, jogos de formação de palavras, entre outros.</w:t>
      </w:r>
    </w:p>
    <w:p w14:paraId="49037BA5" w14:textId="77777777" w:rsidR="00BD2638" w:rsidRPr="009211E8" w:rsidRDefault="00143E52" w:rsidP="00030812">
      <w:pPr>
        <w:pStyle w:val="Corpo"/>
        <w:spacing w:line="360" w:lineRule="auto"/>
        <w:ind w:firstLine="1134"/>
        <w:jc w:val="both"/>
        <w:rPr>
          <w:rFonts w:ascii="Times New Roman" w:eastAsia="Times New Roman" w:hAnsi="Times New Roman" w:cs="Times New Roman"/>
          <w:sz w:val="24"/>
          <w:szCs w:val="24"/>
          <w:lang w:val="pt-BR"/>
        </w:rPr>
        <w:pPrChange w:id="93" w:author="elizamarysouza@gmail.com" w:date="2018-04-08T22:33:00Z">
          <w:pPr>
            <w:pStyle w:val="Corpo"/>
            <w:spacing w:line="360" w:lineRule="auto"/>
            <w:ind w:firstLine="1134"/>
            <w:jc w:val="both"/>
          </w:pPr>
        </w:pPrChange>
      </w:pPr>
      <w:r w:rsidRPr="009211E8">
        <w:rPr>
          <w:rFonts w:ascii="Times New Roman" w:hAnsi="Times New Roman"/>
          <w:sz w:val="24"/>
          <w:szCs w:val="24"/>
          <w:lang w:val="pt-BR"/>
        </w:rPr>
        <w:t>Por um outro lado, com o avanço tecnológico e principalmente o desenvolvimento dos dispositivos móveis, abriu - se um grande leque de opções que podem ser agregadas ao tratamento, pois tais dispositivos provem recursos ricos em multimídia que podem ser largamente aproveitados no tratamento (IZA, 2003)</w:t>
      </w:r>
      <w:ins w:id="94" w:author="elizamarysouza@gmail.com" w:date="2018-04-08T22:33:00Z">
        <w:r w:rsidR="003E5357">
          <w:rPr>
            <w:rFonts w:ascii="Times New Roman" w:hAnsi="Times New Roman"/>
            <w:sz w:val="24"/>
            <w:szCs w:val="24"/>
            <w:lang w:val="pt-BR"/>
          </w:rPr>
          <w:t>.</w:t>
        </w:r>
      </w:ins>
      <w:del w:id="95" w:author="elizamarysouza@gmail.com" w:date="2018-04-08T22:33:00Z">
        <w:r w:rsidRPr="009211E8" w:rsidDel="003E5357">
          <w:rPr>
            <w:rFonts w:ascii="Times New Roman" w:hAnsi="Times New Roman"/>
            <w:sz w:val="24"/>
            <w:szCs w:val="24"/>
            <w:lang w:val="pt-BR"/>
          </w:rPr>
          <w:delText>,</w:delText>
        </w:r>
      </w:del>
      <w:r w:rsidRPr="009211E8">
        <w:rPr>
          <w:rFonts w:ascii="Times New Roman" w:hAnsi="Times New Roman"/>
          <w:sz w:val="24"/>
          <w:szCs w:val="24"/>
          <w:lang w:val="pt-BR"/>
        </w:rPr>
        <w:t xml:space="preserve"> </w:t>
      </w:r>
      <w:del w:id="96" w:author="elizamarysouza@gmail.com" w:date="2018-04-08T22:33:00Z">
        <w:r w:rsidRPr="009211E8" w:rsidDel="003E5357">
          <w:rPr>
            <w:rFonts w:ascii="Times New Roman" w:hAnsi="Times New Roman"/>
            <w:sz w:val="24"/>
            <w:szCs w:val="24"/>
            <w:lang w:val="pt-BR"/>
          </w:rPr>
          <w:delText>n</w:delText>
        </w:r>
      </w:del>
      <w:ins w:id="97" w:author="elizamarysouza@gmail.com" w:date="2018-04-08T22:33:00Z">
        <w:r w:rsidR="003E5357">
          <w:rPr>
            <w:rFonts w:ascii="Times New Roman" w:hAnsi="Times New Roman"/>
            <w:sz w:val="24"/>
            <w:szCs w:val="24"/>
            <w:lang w:val="pt-BR"/>
          </w:rPr>
          <w:t>N</w:t>
        </w:r>
      </w:ins>
      <w:r w:rsidRPr="009211E8">
        <w:rPr>
          <w:rFonts w:ascii="Times New Roman" w:hAnsi="Times New Roman"/>
          <w:sz w:val="24"/>
          <w:szCs w:val="24"/>
          <w:lang w:val="pt-BR"/>
        </w:rPr>
        <w:t xml:space="preserve">o entanto, segundo  </w:t>
      </w:r>
      <w:r>
        <w:rPr>
          <w:rFonts w:ascii="Times New Roman" w:hAnsi="Times New Roman"/>
          <w:sz w:val="24"/>
          <w:szCs w:val="24"/>
          <w:lang w:val="nl-NL"/>
        </w:rPr>
        <w:t>Ramsberger</w:t>
      </w:r>
      <w:r w:rsidRPr="009211E8">
        <w:rPr>
          <w:rFonts w:ascii="Times New Roman" w:hAnsi="Times New Roman"/>
          <w:sz w:val="24"/>
          <w:szCs w:val="24"/>
          <w:lang w:val="pt-BR"/>
        </w:rPr>
        <w:t xml:space="preserve"> e </w:t>
      </w:r>
      <w:r>
        <w:rPr>
          <w:rFonts w:ascii="Times New Roman" w:hAnsi="Times New Roman"/>
          <w:sz w:val="24"/>
          <w:szCs w:val="24"/>
          <w:lang w:val="it-IT"/>
        </w:rPr>
        <w:t>Messamer</w:t>
      </w:r>
      <w:r w:rsidRPr="009211E8">
        <w:rPr>
          <w:rFonts w:ascii="Times New Roman" w:hAnsi="Times New Roman"/>
          <w:sz w:val="24"/>
          <w:szCs w:val="24"/>
          <w:lang w:val="pt-BR"/>
        </w:rPr>
        <w:t xml:space="preserve"> (2014), muitas das aplicações ou programas computacionais usados por médicos </w:t>
      </w:r>
      <w:del w:id="98" w:author="elizamarysouza@gmail.com" w:date="2018-04-08T22:33:00Z">
        <w:r w:rsidRPr="009211E8" w:rsidDel="003E5357">
          <w:rPr>
            <w:rFonts w:ascii="Times New Roman" w:hAnsi="Times New Roman"/>
            <w:sz w:val="24"/>
            <w:szCs w:val="24"/>
            <w:lang w:val="pt-BR"/>
          </w:rPr>
          <w:delText xml:space="preserve">no </w:delText>
        </w:r>
      </w:del>
      <w:ins w:id="99" w:author="elizamarysouza@gmail.com" w:date="2018-04-08T22:33:00Z">
        <w:r w:rsidR="003E5357" w:rsidRPr="009211E8">
          <w:rPr>
            <w:rFonts w:ascii="Times New Roman" w:hAnsi="Times New Roman"/>
            <w:sz w:val="24"/>
            <w:szCs w:val="24"/>
            <w:lang w:val="pt-BR"/>
          </w:rPr>
          <w:t>n</w:t>
        </w:r>
        <w:r w:rsidR="003E5357">
          <w:rPr>
            <w:rFonts w:ascii="Times New Roman" w:hAnsi="Times New Roman"/>
            <w:sz w:val="24"/>
            <w:szCs w:val="24"/>
            <w:lang w:val="pt-BR"/>
          </w:rPr>
          <w:t>este tipo de</w:t>
        </w:r>
        <w:r w:rsidR="003E5357" w:rsidRPr="009211E8">
          <w:rPr>
            <w:rFonts w:ascii="Times New Roman" w:hAnsi="Times New Roman"/>
            <w:sz w:val="24"/>
            <w:szCs w:val="24"/>
            <w:lang w:val="pt-BR"/>
          </w:rPr>
          <w:t xml:space="preserve"> </w:t>
        </w:r>
      </w:ins>
      <w:r w:rsidRPr="009211E8">
        <w:rPr>
          <w:rFonts w:ascii="Times New Roman" w:hAnsi="Times New Roman"/>
          <w:sz w:val="24"/>
          <w:szCs w:val="24"/>
          <w:lang w:val="pt-BR"/>
        </w:rPr>
        <w:t xml:space="preserve">tratamento não foram projetados </w:t>
      </w:r>
      <w:del w:id="100" w:author="elizamarysouza@gmail.com" w:date="2018-04-08T22:33:00Z">
        <w:r w:rsidRPr="009211E8" w:rsidDel="00030812">
          <w:rPr>
            <w:rFonts w:ascii="Times New Roman" w:hAnsi="Times New Roman"/>
            <w:sz w:val="24"/>
            <w:szCs w:val="24"/>
            <w:lang w:val="pt-BR"/>
          </w:rPr>
          <w:delText xml:space="preserve">puramente </w:delText>
        </w:r>
      </w:del>
      <w:ins w:id="101" w:author="elizamarysouza@gmail.com" w:date="2018-04-08T22:33:00Z">
        <w:r w:rsidR="00030812">
          <w:rPr>
            <w:rFonts w:ascii="Times New Roman" w:hAnsi="Times New Roman"/>
            <w:sz w:val="24"/>
            <w:szCs w:val="24"/>
            <w:lang w:val="pt-BR"/>
          </w:rPr>
          <w:t>especificamente para esta finalidade</w:t>
        </w:r>
        <w:r w:rsidR="00030812" w:rsidRPr="009211E8">
          <w:rPr>
            <w:rFonts w:ascii="Times New Roman" w:hAnsi="Times New Roman"/>
            <w:sz w:val="24"/>
            <w:szCs w:val="24"/>
            <w:lang w:val="pt-BR"/>
          </w:rPr>
          <w:t xml:space="preserve"> </w:t>
        </w:r>
      </w:ins>
      <w:del w:id="102" w:author="elizamarysouza@gmail.com" w:date="2018-04-08T22:34:00Z">
        <w:r w:rsidRPr="009211E8" w:rsidDel="00030812">
          <w:rPr>
            <w:rFonts w:ascii="Times New Roman" w:hAnsi="Times New Roman"/>
            <w:sz w:val="24"/>
            <w:szCs w:val="24"/>
            <w:lang w:val="pt-BR"/>
          </w:rPr>
          <w:delText xml:space="preserve">com foco na necessidade </w:delText>
        </w:r>
      </w:del>
      <w:r w:rsidRPr="009211E8">
        <w:rPr>
          <w:rFonts w:ascii="Times New Roman" w:hAnsi="Times New Roman"/>
          <w:sz w:val="24"/>
          <w:szCs w:val="24"/>
          <w:lang w:val="pt-BR"/>
        </w:rPr>
        <w:t>médica</w:t>
      </w:r>
      <w:del w:id="103" w:author="elizamarysouza@gmail.com" w:date="2018-04-08T22:35:00Z">
        <w:r w:rsidRPr="009211E8" w:rsidDel="00030812">
          <w:rPr>
            <w:rFonts w:ascii="Times New Roman" w:hAnsi="Times New Roman"/>
            <w:sz w:val="24"/>
            <w:szCs w:val="24"/>
            <w:lang w:val="pt-BR"/>
          </w:rPr>
          <w:delText>,</w:delText>
        </w:r>
      </w:del>
      <w:ins w:id="104" w:author="elizamarysouza@gmail.com" w:date="2018-04-08T22:35:00Z">
        <w:r w:rsidR="00030812">
          <w:rPr>
            <w:rFonts w:ascii="Times New Roman" w:hAnsi="Times New Roman"/>
            <w:sz w:val="24"/>
            <w:szCs w:val="24"/>
            <w:lang w:val="pt-BR"/>
          </w:rPr>
          <w:t>.</w:t>
        </w:r>
      </w:ins>
      <w:r w:rsidRPr="009211E8">
        <w:rPr>
          <w:rFonts w:ascii="Times New Roman" w:hAnsi="Times New Roman"/>
          <w:sz w:val="24"/>
          <w:szCs w:val="24"/>
          <w:lang w:val="pt-BR"/>
        </w:rPr>
        <w:t xml:space="preserve"> </w:t>
      </w:r>
      <w:ins w:id="105" w:author="elizamarysouza@gmail.com" w:date="2018-04-08T22:35:00Z">
        <w:r w:rsidR="00030812">
          <w:rPr>
            <w:rFonts w:ascii="Times New Roman" w:hAnsi="Times New Roman"/>
            <w:sz w:val="24"/>
            <w:szCs w:val="24"/>
            <w:lang w:val="pt-BR"/>
          </w:rPr>
          <w:t>A</w:t>
        </w:r>
      </w:ins>
      <w:ins w:id="106" w:author="elizamarysouza@gmail.com" w:date="2018-04-08T22:34:00Z">
        <w:r w:rsidR="00030812">
          <w:rPr>
            <w:rFonts w:ascii="Times New Roman" w:hAnsi="Times New Roman"/>
            <w:sz w:val="24"/>
            <w:szCs w:val="24"/>
            <w:lang w:val="pt-BR"/>
          </w:rPr>
          <w:t xml:space="preserve">ssim, </w:t>
        </w:r>
      </w:ins>
      <w:del w:id="107" w:author="elizamarysouza@gmail.com" w:date="2018-04-08T22:34:00Z">
        <w:r w:rsidRPr="009211E8" w:rsidDel="00030812">
          <w:rPr>
            <w:rFonts w:ascii="Times New Roman" w:hAnsi="Times New Roman"/>
            <w:sz w:val="24"/>
            <w:szCs w:val="24"/>
            <w:lang w:val="pt-BR"/>
          </w:rPr>
          <w:delText xml:space="preserve">precisando </w:delText>
        </w:r>
      </w:del>
      <w:r w:rsidRPr="009211E8">
        <w:rPr>
          <w:rFonts w:ascii="Times New Roman" w:hAnsi="Times New Roman"/>
          <w:sz w:val="24"/>
          <w:szCs w:val="24"/>
          <w:lang w:val="pt-BR"/>
        </w:rPr>
        <w:t>o fonoaudiólogo</w:t>
      </w:r>
      <w:ins w:id="108" w:author="elizamarysouza@gmail.com" w:date="2018-04-08T22:34:00Z">
        <w:r w:rsidR="00030812">
          <w:rPr>
            <w:rFonts w:ascii="Times New Roman" w:hAnsi="Times New Roman"/>
            <w:sz w:val="24"/>
            <w:szCs w:val="24"/>
            <w:lang w:val="pt-BR"/>
          </w:rPr>
          <w:t xml:space="preserve"> precisa</w:t>
        </w:r>
      </w:ins>
      <w:r w:rsidRPr="009211E8">
        <w:rPr>
          <w:rFonts w:ascii="Times New Roman" w:hAnsi="Times New Roman"/>
          <w:sz w:val="24"/>
          <w:szCs w:val="24"/>
          <w:lang w:val="pt-BR"/>
        </w:rPr>
        <w:t xml:space="preserve"> “adaptar" o uso de tais</w:t>
      </w:r>
      <w:ins w:id="109" w:author="elizamarysouza@gmail.com" w:date="2018-04-08T22:34:00Z">
        <w:r w:rsidR="00030812">
          <w:rPr>
            <w:rFonts w:ascii="Times New Roman" w:hAnsi="Times New Roman"/>
            <w:sz w:val="24"/>
            <w:szCs w:val="24"/>
            <w:lang w:val="pt-BR"/>
          </w:rPr>
          <w:t xml:space="preserve"> exercícios</w:t>
        </w:r>
      </w:ins>
      <w:r w:rsidRPr="009211E8">
        <w:rPr>
          <w:rFonts w:ascii="Times New Roman" w:hAnsi="Times New Roman"/>
          <w:sz w:val="24"/>
          <w:szCs w:val="24"/>
          <w:lang w:val="pt-BR"/>
        </w:rPr>
        <w:t xml:space="preserve"> no tratamento</w:t>
      </w:r>
      <w:ins w:id="110" w:author="elizamarysouza@gmail.com" w:date="2018-04-08T22:35:00Z">
        <w:r w:rsidR="00030812">
          <w:rPr>
            <w:rFonts w:ascii="Times New Roman" w:hAnsi="Times New Roman"/>
            <w:sz w:val="24"/>
            <w:szCs w:val="24"/>
            <w:lang w:val="pt-BR"/>
          </w:rPr>
          <w:t xml:space="preserve"> de pacientes com Afasia</w:t>
        </w:r>
      </w:ins>
      <w:r w:rsidRPr="009211E8">
        <w:rPr>
          <w:rFonts w:ascii="Times New Roman" w:hAnsi="Times New Roman"/>
          <w:sz w:val="24"/>
          <w:szCs w:val="24"/>
          <w:lang w:val="pt-BR"/>
        </w:rPr>
        <w:t>.</w:t>
      </w:r>
    </w:p>
    <w:p w14:paraId="25AB3299" w14:textId="77777777" w:rsidR="00BD2638" w:rsidRPr="009211E8" w:rsidRDefault="00BD2638" w:rsidP="00030812">
      <w:pPr>
        <w:pStyle w:val="Corpo"/>
        <w:jc w:val="both"/>
        <w:rPr>
          <w:rFonts w:ascii="Times New Roman" w:eastAsia="Times New Roman" w:hAnsi="Times New Roman" w:cs="Times New Roman"/>
          <w:lang w:val="pt-BR"/>
        </w:rPr>
        <w:pPrChange w:id="111" w:author="elizamarysouza@gmail.com" w:date="2018-04-08T22:33:00Z">
          <w:pPr>
            <w:pStyle w:val="Corpo"/>
            <w:jc w:val="both"/>
          </w:pPr>
        </w:pPrChange>
      </w:pPr>
    </w:p>
    <w:p w14:paraId="33C0E043" w14:textId="3808391D" w:rsidR="00BD2638" w:rsidRPr="009211E8" w:rsidRDefault="00143E52" w:rsidP="00030812">
      <w:pPr>
        <w:pStyle w:val="Corpo"/>
        <w:jc w:val="both"/>
        <w:rPr>
          <w:rFonts w:ascii="Times New Roman" w:eastAsia="Times New Roman" w:hAnsi="Times New Roman" w:cs="Times New Roman"/>
          <w:b/>
          <w:bCs/>
          <w:caps/>
          <w:sz w:val="24"/>
          <w:szCs w:val="24"/>
          <w:lang w:val="pt-BR"/>
        </w:rPr>
        <w:pPrChange w:id="112" w:author="elizamarysouza@gmail.com" w:date="2018-04-08T22:33:00Z">
          <w:pPr>
            <w:pStyle w:val="Corpo"/>
            <w:jc w:val="both"/>
          </w:pPr>
        </w:pPrChange>
      </w:pPr>
      <w:r w:rsidRPr="009211E8">
        <w:rPr>
          <w:rFonts w:ascii="Times New Roman" w:hAnsi="Times New Roman"/>
          <w:b/>
          <w:bCs/>
          <w:caps/>
          <w:sz w:val="24"/>
          <w:szCs w:val="24"/>
          <w:lang w:val="pt-BR"/>
        </w:rPr>
        <w:t>1.2.</w:t>
      </w:r>
      <w:ins w:id="113" w:author="elizamarysouza@gmail.com" w:date="2018-04-09T16:03:00Z">
        <w:r w:rsidR="00835DA7">
          <w:rPr>
            <w:rFonts w:ascii="Times New Roman" w:hAnsi="Times New Roman"/>
            <w:b/>
            <w:bCs/>
            <w:caps/>
            <w:sz w:val="24"/>
            <w:szCs w:val="24"/>
            <w:lang w:val="pt-BR"/>
          </w:rPr>
          <w:t xml:space="preserve"> </w:t>
        </w:r>
      </w:ins>
      <w:proofErr w:type="gramStart"/>
      <w:r w:rsidRPr="009211E8">
        <w:rPr>
          <w:rFonts w:ascii="Times New Roman" w:hAnsi="Times New Roman"/>
          <w:b/>
          <w:bCs/>
          <w:caps/>
          <w:sz w:val="24"/>
          <w:szCs w:val="24"/>
          <w:lang w:val="pt-BR"/>
        </w:rPr>
        <w:t>Justificativa</w:t>
      </w:r>
      <w:proofErr w:type="gramEnd"/>
    </w:p>
    <w:p w14:paraId="09684B87" w14:textId="77777777" w:rsidR="00BD2638" w:rsidRPr="009211E8" w:rsidRDefault="00BD2638" w:rsidP="00030812">
      <w:pPr>
        <w:pStyle w:val="Corpo"/>
        <w:jc w:val="both"/>
        <w:rPr>
          <w:rFonts w:ascii="Times New Roman" w:eastAsia="Times New Roman" w:hAnsi="Times New Roman" w:cs="Times New Roman"/>
          <w:sz w:val="24"/>
          <w:szCs w:val="24"/>
          <w:lang w:val="pt-BR"/>
        </w:rPr>
        <w:pPrChange w:id="114" w:author="elizamarysouza@gmail.com" w:date="2018-04-08T22:33:00Z">
          <w:pPr>
            <w:pStyle w:val="Corpo"/>
            <w:jc w:val="both"/>
          </w:pPr>
        </w:pPrChange>
      </w:pPr>
    </w:p>
    <w:p w14:paraId="01261DB7" w14:textId="77777777" w:rsidR="00BD2638" w:rsidRPr="009211E8" w:rsidRDefault="00143E52" w:rsidP="00030812">
      <w:pPr>
        <w:pStyle w:val="Corpo"/>
        <w:spacing w:line="360" w:lineRule="auto"/>
        <w:ind w:firstLine="1134"/>
        <w:jc w:val="both"/>
        <w:rPr>
          <w:rFonts w:ascii="Times New Roman" w:eastAsia="Times New Roman" w:hAnsi="Times New Roman" w:cs="Times New Roman"/>
          <w:sz w:val="24"/>
          <w:szCs w:val="24"/>
          <w:lang w:val="pt-BR"/>
        </w:rPr>
        <w:pPrChange w:id="115" w:author="elizamarysouza@gmail.com" w:date="2018-04-08T22:33:00Z">
          <w:pPr>
            <w:pStyle w:val="Corpo"/>
            <w:spacing w:line="360" w:lineRule="auto"/>
            <w:ind w:firstLine="1134"/>
            <w:jc w:val="both"/>
          </w:pPr>
        </w:pPrChange>
      </w:pPr>
      <w:r w:rsidRPr="009211E8">
        <w:rPr>
          <w:rFonts w:ascii="Times New Roman" w:hAnsi="Times New Roman"/>
          <w:sz w:val="24"/>
          <w:szCs w:val="24"/>
          <w:lang w:val="pt-BR"/>
        </w:rPr>
        <w:t xml:space="preserve">Pessoas diagnosticadas com Afasia apresentam uma queda muito abrupta em relação a sua qualidade de vida uma vez que sua capacidade de se comunicar com </w:t>
      </w:r>
      <w:del w:id="116" w:author="elizamarysouza@gmail.com" w:date="2018-04-08T22:38:00Z">
        <w:r w:rsidRPr="009211E8" w:rsidDel="00030812">
          <w:rPr>
            <w:rFonts w:ascii="Times New Roman" w:hAnsi="Times New Roman"/>
            <w:sz w:val="24"/>
            <w:szCs w:val="24"/>
            <w:lang w:val="pt-BR"/>
          </w:rPr>
          <w:delText xml:space="preserve">os </w:delText>
        </w:r>
      </w:del>
      <w:ins w:id="117" w:author="elizamarysouza@gmail.com" w:date="2018-04-08T22:38:00Z">
        <w:r w:rsidR="00030812">
          <w:rPr>
            <w:rFonts w:ascii="Times New Roman" w:hAnsi="Times New Roman"/>
            <w:sz w:val="24"/>
            <w:szCs w:val="24"/>
            <w:lang w:val="pt-BR"/>
          </w:rPr>
          <w:t>a</w:t>
        </w:r>
        <w:r w:rsidR="00030812" w:rsidRPr="009211E8">
          <w:rPr>
            <w:rFonts w:ascii="Times New Roman" w:hAnsi="Times New Roman"/>
            <w:sz w:val="24"/>
            <w:szCs w:val="24"/>
            <w:lang w:val="pt-BR"/>
          </w:rPr>
          <w:t xml:space="preserve">s </w:t>
        </w:r>
      </w:ins>
      <w:del w:id="118" w:author="elizamarysouza@gmail.com" w:date="2018-04-08T22:38:00Z">
        <w:r w:rsidRPr="009211E8" w:rsidDel="00030812">
          <w:rPr>
            <w:rFonts w:ascii="Times New Roman" w:hAnsi="Times New Roman"/>
            <w:sz w:val="24"/>
            <w:szCs w:val="24"/>
            <w:lang w:val="pt-BR"/>
          </w:rPr>
          <w:delText xml:space="preserve">demais </w:delText>
        </w:r>
      </w:del>
      <w:ins w:id="119" w:author="elizamarysouza@gmail.com" w:date="2018-04-08T22:38:00Z">
        <w:r w:rsidR="00030812">
          <w:rPr>
            <w:rFonts w:ascii="Times New Roman" w:hAnsi="Times New Roman"/>
            <w:sz w:val="24"/>
            <w:szCs w:val="24"/>
            <w:lang w:val="pt-BR"/>
          </w:rPr>
          <w:t>pessoas ao seu redor</w:t>
        </w:r>
        <w:r w:rsidR="00030812" w:rsidRPr="009211E8">
          <w:rPr>
            <w:rFonts w:ascii="Times New Roman" w:hAnsi="Times New Roman"/>
            <w:sz w:val="24"/>
            <w:szCs w:val="24"/>
            <w:lang w:val="pt-BR"/>
          </w:rPr>
          <w:t xml:space="preserve"> </w:t>
        </w:r>
      </w:ins>
      <w:r w:rsidRPr="009211E8">
        <w:rPr>
          <w:rFonts w:ascii="Times New Roman" w:hAnsi="Times New Roman"/>
          <w:sz w:val="24"/>
          <w:szCs w:val="24"/>
          <w:lang w:val="pt-BR"/>
        </w:rPr>
        <w:t xml:space="preserve">é drasticamente afetada. A fim de prover uma melhoria na qualidade de vida e também evitar que outros problemas possam aparecer decorrentes da Afasia - como é o caso da depressão, </w:t>
      </w:r>
      <w:del w:id="120" w:author="elizamarysouza@gmail.com" w:date="2018-04-08T22:39:00Z">
        <w:r w:rsidRPr="009211E8" w:rsidDel="00030812">
          <w:rPr>
            <w:rFonts w:ascii="Times New Roman" w:hAnsi="Times New Roman"/>
            <w:sz w:val="24"/>
            <w:szCs w:val="24"/>
            <w:lang w:val="pt-BR"/>
          </w:rPr>
          <w:delText>uma vez que</w:delText>
        </w:r>
      </w:del>
      <w:ins w:id="121" w:author="elizamarysouza@gmail.com" w:date="2018-04-08T22:39:00Z">
        <w:r w:rsidR="00030812">
          <w:rPr>
            <w:rFonts w:ascii="Times New Roman" w:hAnsi="Times New Roman"/>
            <w:sz w:val="24"/>
            <w:szCs w:val="24"/>
            <w:lang w:val="pt-BR"/>
          </w:rPr>
          <w:t>devido</w:t>
        </w:r>
      </w:ins>
      <w:r w:rsidRPr="009211E8">
        <w:rPr>
          <w:rFonts w:ascii="Times New Roman" w:hAnsi="Times New Roman"/>
          <w:sz w:val="24"/>
          <w:szCs w:val="24"/>
          <w:lang w:val="pt-BR"/>
        </w:rPr>
        <w:t xml:space="preserve"> o paciente </w:t>
      </w:r>
      <w:del w:id="122" w:author="elizamarysouza@gmail.com" w:date="2018-04-08T22:39:00Z">
        <w:r w:rsidRPr="009211E8" w:rsidDel="00030812">
          <w:rPr>
            <w:rFonts w:ascii="Times New Roman" w:hAnsi="Times New Roman"/>
            <w:sz w:val="24"/>
            <w:szCs w:val="24"/>
            <w:lang w:val="pt-BR"/>
          </w:rPr>
          <w:delText xml:space="preserve">pode acabar </w:delText>
        </w:r>
      </w:del>
      <w:r w:rsidRPr="009211E8">
        <w:rPr>
          <w:rFonts w:ascii="Times New Roman" w:hAnsi="Times New Roman"/>
          <w:sz w:val="24"/>
          <w:szCs w:val="24"/>
          <w:lang w:val="pt-BR"/>
        </w:rPr>
        <w:t xml:space="preserve">se </w:t>
      </w:r>
      <w:del w:id="123" w:author="elizamarysouza@gmail.com" w:date="2018-04-08T22:39:00Z">
        <w:r w:rsidRPr="009211E8" w:rsidDel="00030812">
          <w:rPr>
            <w:rFonts w:ascii="Times New Roman" w:hAnsi="Times New Roman"/>
            <w:sz w:val="24"/>
            <w:szCs w:val="24"/>
            <w:lang w:val="pt-BR"/>
          </w:rPr>
          <w:delText xml:space="preserve">sentindo </w:delText>
        </w:r>
      </w:del>
      <w:ins w:id="124" w:author="elizamarysouza@gmail.com" w:date="2018-04-08T22:39:00Z">
        <w:r w:rsidR="00030812" w:rsidRPr="009211E8">
          <w:rPr>
            <w:rFonts w:ascii="Times New Roman" w:hAnsi="Times New Roman"/>
            <w:sz w:val="24"/>
            <w:szCs w:val="24"/>
            <w:lang w:val="pt-BR"/>
          </w:rPr>
          <w:t>senti</w:t>
        </w:r>
        <w:r w:rsidR="00030812">
          <w:rPr>
            <w:rFonts w:ascii="Times New Roman" w:hAnsi="Times New Roman"/>
            <w:sz w:val="24"/>
            <w:szCs w:val="24"/>
            <w:lang w:val="pt-BR"/>
          </w:rPr>
          <w:t>r</w:t>
        </w:r>
        <w:r w:rsidR="00030812" w:rsidRPr="009211E8">
          <w:rPr>
            <w:rFonts w:ascii="Times New Roman" w:hAnsi="Times New Roman"/>
            <w:sz w:val="24"/>
            <w:szCs w:val="24"/>
            <w:lang w:val="pt-BR"/>
          </w:rPr>
          <w:t xml:space="preserve"> </w:t>
        </w:r>
      </w:ins>
      <w:r w:rsidRPr="009211E8">
        <w:rPr>
          <w:rFonts w:ascii="Times New Roman" w:hAnsi="Times New Roman"/>
          <w:sz w:val="24"/>
          <w:szCs w:val="24"/>
          <w:lang w:val="pt-BR"/>
        </w:rPr>
        <w:t>altamente frustrado por não conseguir se comunicar</w:t>
      </w:r>
      <w:ins w:id="125" w:author="elizamarysouza@gmail.com" w:date="2018-04-08T22:40:00Z">
        <w:r w:rsidR="00030812">
          <w:rPr>
            <w:rFonts w:ascii="Times New Roman" w:hAnsi="Times New Roman"/>
            <w:sz w:val="24"/>
            <w:szCs w:val="24"/>
            <w:lang w:val="pt-BR"/>
          </w:rPr>
          <w:t xml:space="preserve">, </w:t>
        </w:r>
      </w:ins>
      <w:del w:id="126" w:author="elizamarysouza@gmail.com" w:date="2018-04-08T22:40:00Z">
        <w:r w:rsidRPr="009211E8" w:rsidDel="00030812">
          <w:rPr>
            <w:rFonts w:ascii="Times New Roman" w:hAnsi="Times New Roman"/>
            <w:sz w:val="24"/>
            <w:szCs w:val="24"/>
            <w:lang w:val="pt-BR"/>
          </w:rPr>
          <w:delText xml:space="preserve"> </w:delText>
        </w:r>
      </w:del>
      <w:r w:rsidRPr="009211E8">
        <w:rPr>
          <w:rFonts w:ascii="Times New Roman" w:hAnsi="Times New Roman"/>
          <w:sz w:val="24"/>
          <w:szCs w:val="24"/>
          <w:lang w:val="pt-BR"/>
        </w:rPr>
        <w:t xml:space="preserve">e </w:t>
      </w:r>
      <w:del w:id="127" w:author="elizamarysouza@gmail.com" w:date="2018-04-08T22:40:00Z">
        <w:r w:rsidRPr="009211E8" w:rsidDel="00030812">
          <w:rPr>
            <w:rFonts w:ascii="Times New Roman" w:hAnsi="Times New Roman"/>
            <w:sz w:val="24"/>
            <w:szCs w:val="24"/>
            <w:lang w:val="pt-BR"/>
          </w:rPr>
          <w:delText xml:space="preserve">tender a </w:delText>
        </w:r>
      </w:del>
      <w:r w:rsidRPr="009211E8">
        <w:rPr>
          <w:rFonts w:ascii="Times New Roman" w:hAnsi="Times New Roman"/>
          <w:sz w:val="24"/>
          <w:szCs w:val="24"/>
          <w:lang w:val="pt-BR"/>
        </w:rPr>
        <w:t xml:space="preserve">achar que nunca mais irá conseguir se expressar </w:t>
      </w:r>
      <w:del w:id="128" w:author="elizamarysouza@gmail.com" w:date="2018-04-08T22:40:00Z">
        <w:r w:rsidRPr="009211E8" w:rsidDel="00030812">
          <w:rPr>
            <w:rFonts w:ascii="Times New Roman" w:hAnsi="Times New Roman"/>
            <w:sz w:val="24"/>
            <w:szCs w:val="24"/>
            <w:lang w:val="pt-BR"/>
          </w:rPr>
          <w:delText>-</w:delText>
        </w:r>
      </w:del>
      <w:ins w:id="129" w:author="elizamarysouza@gmail.com" w:date="2018-04-08T22:40:00Z">
        <w:r w:rsidR="00030812">
          <w:rPr>
            <w:rFonts w:ascii="Times New Roman" w:hAnsi="Times New Roman"/>
            <w:sz w:val="24"/>
            <w:szCs w:val="24"/>
            <w:lang w:val="pt-BR"/>
          </w:rPr>
          <w:t xml:space="preserve">– nessa </w:t>
        </w:r>
      </w:ins>
      <w:ins w:id="130" w:author="elizamarysouza@gmail.com" w:date="2018-04-08T22:41:00Z">
        <w:r w:rsidR="00030812">
          <w:rPr>
            <w:rFonts w:ascii="Times New Roman" w:hAnsi="Times New Roman"/>
            <w:sz w:val="24"/>
            <w:szCs w:val="24"/>
            <w:lang w:val="pt-BR"/>
          </w:rPr>
          <w:t>perspectiva</w:t>
        </w:r>
      </w:ins>
      <w:r w:rsidRPr="009211E8">
        <w:rPr>
          <w:rFonts w:ascii="Times New Roman" w:hAnsi="Times New Roman"/>
          <w:sz w:val="24"/>
          <w:szCs w:val="24"/>
          <w:lang w:val="pt-BR"/>
        </w:rPr>
        <w:t xml:space="preserve"> é necessário que seja iniciado o tratamento o mais breve possível (BAHIA; CHUN,2014) . </w:t>
      </w:r>
    </w:p>
    <w:p w14:paraId="2E4E9447" w14:textId="77777777" w:rsidR="00BD2638" w:rsidRPr="009211E8" w:rsidRDefault="00143E52" w:rsidP="00030812">
      <w:pPr>
        <w:pStyle w:val="Corpo"/>
        <w:spacing w:line="360" w:lineRule="auto"/>
        <w:ind w:firstLine="1134"/>
        <w:jc w:val="both"/>
        <w:rPr>
          <w:rFonts w:ascii="Times New Roman" w:eastAsia="Times New Roman" w:hAnsi="Times New Roman" w:cs="Times New Roman"/>
          <w:sz w:val="24"/>
          <w:szCs w:val="24"/>
          <w:lang w:val="pt-BR"/>
        </w:rPr>
        <w:pPrChange w:id="131" w:author="elizamarysouza@gmail.com" w:date="2018-04-08T22:33:00Z">
          <w:pPr>
            <w:pStyle w:val="Corpo"/>
            <w:spacing w:line="360" w:lineRule="auto"/>
            <w:ind w:firstLine="1134"/>
            <w:jc w:val="both"/>
          </w:pPr>
        </w:pPrChange>
      </w:pPr>
      <w:r w:rsidRPr="009211E8">
        <w:rPr>
          <w:rFonts w:ascii="Times New Roman" w:hAnsi="Times New Roman"/>
          <w:sz w:val="24"/>
          <w:szCs w:val="24"/>
          <w:lang w:val="pt-BR"/>
        </w:rPr>
        <w:t xml:space="preserve">Sobre o tratamento da Afasia, é notável a expansão e o avanço no que diz respeito às técnicas de reabilitação ao longo dos anos e, paralelamente, é notável também o avanço tecnológico, principalmente no que diz respeito as soluções “portáteis”, como é o caso dos smartphones e tablets, sendo que um dos principais motivos da expansão de tais é a possiblidade da instalação de softwares destinados aos mais variados nichos, tendo disponíveis de jogos até aplicativos para escritório, permitindo que as pessoas possam trocar informações ou processar determinados dados em praticamente qualquer lugar </w:t>
      </w:r>
      <w:r w:rsidRPr="009211E8">
        <w:rPr>
          <w:rFonts w:ascii="Times New Roman" w:hAnsi="Times New Roman"/>
          <w:sz w:val="24"/>
          <w:szCs w:val="24"/>
          <w:lang w:val="pt-BR"/>
        </w:rPr>
        <w:lastRenderedPageBreak/>
        <w:t>(</w:t>
      </w:r>
      <w:r>
        <w:rPr>
          <w:rFonts w:ascii="Times New Roman" w:hAnsi="Times New Roman"/>
          <w:caps/>
          <w:sz w:val="24"/>
          <w:szCs w:val="24"/>
          <w:lang w:val="nl-NL"/>
        </w:rPr>
        <w:t>Ramsberger</w:t>
      </w:r>
      <w:r w:rsidRPr="009211E8">
        <w:rPr>
          <w:rFonts w:ascii="Times New Roman" w:hAnsi="Times New Roman"/>
          <w:caps/>
          <w:sz w:val="24"/>
          <w:szCs w:val="24"/>
          <w:lang w:val="pt-BR"/>
        </w:rPr>
        <w:t>; Mesurem</w:t>
      </w:r>
      <w:r w:rsidRPr="009211E8">
        <w:rPr>
          <w:rFonts w:ascii="Times New Roman" w:hAnsi="Times New Roman"/>
          <w:sz w:val="24"/>
          <w:szCs w:val="24"/>
          <w:lang w:val="pt-BR"/>
        </w:rPr>
        <w:t>, 2014). O avanço no que diz respeito as tecnologias de multimídia também abri</w:t>
      </w:r>
      <w:del w:id="132" w:author="elizamarysouza@gmail.com" w:date="2018-04-08T22:42:00Z">
        <w:r w:rsidRPr="009211E8" w:rsidDel="00030812">
          <w:rPr>
            <w:rFonts w:ascii="Times New Roman" w:hAnsi="Times New Roman"/>
            <w:sz w:val="24"/>
            <w:szCs w:val="24"/>
            <w:lang w:val="pt-BR"/>
          </w:rPr>
          <w:delText>u</w:delText>
        </w:r>
      </w:del>
      <w:ins w:id="133" w:author="elizamarysouza@gmail.com" w:date="2018-04-08T22:42:00Z">
        <w:r w:rsidR="00030812">
          <w:rPr>
            <w:rFonts w:ascii="Times New Roman" w:hAnsi="Times New Roman"/>
            <w:sz w:val="24"/>
            <w:szCs w:val="24"/>
            <w:lang w:val="pt-BR"/>
          </w:rPr>
          <w:t>ram</w:t>
        </w:r>
      </w:ins>
      <w:r w:rsidRPr="009211E8">
        <w:rPr>
          <w:rFonts w:ascii="Times New Roman" w:hAnsi="Times New Roman"/>
          <w:sz w:val="24"/>
          <w:szCs w:val="24"/>
          <w:lang w:val="pt-BR"/>
        </w:rPr>
        <w:t xml:space="preserve"> </w:t>
      </w:r>
      <w:proofErr w:type="gramStart"/>
      <w:r w:rsidRPr="009211E8">
        <w:rPr>
          <w:rFonts w:ascii="Times New Roman" w:hAnsi="Times New Roman"/>
          <w:sz w:val="24"/>
          <w:szCs w:val="24"/>
          <w:lang w:val="pt-BR"/>
        </w:rPr>
        <w:t>grandes possiblidade</w:t>
      </w:r>
      <w:proofErr w:type="gramEnd"/>
      <w:r w:rsidRPr="009211E8">
        <w:rPr>
          <w:rFonts w:ascii="Times New Roman" w:hAnsi="Times New Roman"/>
          <w:sz w:val="24"/>
          <w:szCs w:val="24"/>
          <w:lang w:val="pt-BR"/>
        </w:rPr>
        <w:t xml:space="preserve"> de tratamento, permitindo que imagens, sons, animações e reconhecimento de voz sejam usados na reabilitação de pacientes </w:t>
      </w:r>
      <w:ins w:id="134" w:author="elizamarysouza@gmail.com" w:date="2018-04-08T22:42:00Z">
        <w:r w:rsidR="00030812">
          <w:rPr>
            <w:rFonts w:ascii="Times New Roman" w:hAnsi="Times New Roman"/>
            <w:sz w:val="24"/>
            <w:szCs w:val="24"/>
            <w:lang w:val="pt-BR"/>
          </w:rPr>
          <w:t xml:space="preserve">com diagnóstico de Afasia </w:t>
        </w:r>
      </w:ins>
      <w:r w:rsidRPr="009211E8">
        <w:rPr>
          <w:rFonts w:ascii="Times New Roman" w:hAnsi="Times New Roman"/>
          <w:sz w:val="24"/>
          <w:szCs w:val="24"/>
          <w:lang w:val="pt-BR"/>
        </w:rPr>
        <w:t>(IZA, 2003).</w:t>
      </w:r>
    </w:p>
    <w:p w14:paraId="179B3460" w14:textId="77777777" w:rsidR="00BD2638" w:rsidRPr="009211E8" w:rsidRDefault="00143E52" w:rsidP="00030812">
      <w:pPr>
        <w:pStyle w:val="Corpo"/>
        <w:spacing w:line="360" w:lineRule="auto"/>
        <w:ind w:firstLine="1134"/>
        <w:jc w:val="both"/>
        <w:rPr>
          <w:rFonts w:ascii="Times New Roman" w:eastAsia="Times New Roman" w:hAnsi="Times New Roman" w:cs="Times New Roman"/>
          <w:sz w:val="24"/>
          <w:szCs w:val="24"/>
          <w:lang w:val="pt-BR"/>
        </w:rPr>
        <w:pPrChange w:id="135" w:author="elizamarysouza@gmail.com" w:date="2018-04-08T22:33:00Z">
          <w:pPr>
            <w:pStyle w:val="Corpo"/>
            <w:spacing w:line="360" w:lineRule="auto"/>
            <w:ind w:firstLine="1134"/>
            <w:jc w:val="both"/>
          </w:pPr>
        </w:pPrChange>
      </w:pPr>
      <w:r w:rsidRPr="009211E8">
        <w:rPr>
          <w:rFonts w:ascii="Times New Roman" w:hAnsi="Times New Roman"/>
          <w:sz w:val="24"/>
          <w:szCs w:val="24"/>
          <w:lang w:val="pt-BR"/>
        </w:rPr>
        <w:t xml:space="preserve">Não é difícil de considerar que existam soluções tecnológicas voltadas ao tratamento da Afasia, no entanto, segundo </w:t>
      </w:r>
      <w:r>
        <w:rPr>
          <w:rFonts w:ascii="Times New Roman" w:hAnsi="Times New Roman"/>
          <w:sz w:val="24"/>
          <w:szCs w:val="24"/>
          <w:lang w:val="nl-NL"/>
        </w:rPr>
        <w:t>Ramsberger</w:t>
      </w:r>
      <w:r w:rsidRPr="009211E8">
        <w:rPr>
          <w:rFonts w:ascii="Times New Roman" w:hAnsi="Times New Roman"/>
          <w:sz w:val="24"/>
          <w:szCs w:val="24"/>
          <w:lang w:val="pt-BR"/>
        </w:rPr>
        <w:t xml:space="preserve"> e </w:t>
      </w:r>
      <w:r>
        <w:rPr>
          <w:rFonts w:ascii="Times New Roman" w:hAnsi="Times New Roman"/>
          <w:sz w:val="24"/>
          <w:szCs w:val="24"/>
          <w:lang w:val="it-IT"/>
        </w:rPr>
        <w:t>Messamer</w:t>
      </w:r>
      <w:r w:rsidRPr="009211E8">
        <w:rPr>
          <w:rFonts w:ascii="Times New Roman" w:hAnsi="Times New Roman"/>
          <w:sz w:val="24"/>
          <w:szCs w:val="24"/>
          <w:lang w:val="pt-BR"/>
        </w:rPr>
        <w:t xml:space="preserve"> (2014) uma grande gama destas é destinada a computadores pessoais e parte delas é expressa como serviços web, sendo que tais ferramentas não foram recriadas ou “portadas" para dispositivos móveis. Segundo o mesmo autor, m</w:t>
      </w:r>
      <w:r>
        <w:rPr>
          <w:rFonts w:ascii="Times New Roman" w:hAnsi="Times New Roman"/>
          <w:sz w:val="24"/>
          <w:szCs w:val="24"/>
          <w:lang w:val="pt-PT"/>
        </w:rPr>
        <w:t>uitas das aplicações dispon</w:t>
      </w:r>
      <w:r w:rsidRPr="009211E8">
        <w:rPr>
          <w:rFonts w:ascii="Times New Roman" w:hAnsi="Times New Roman"/>
          <w:sz w:val="24"/>
          <w:szCs w:val="24"/>
          <w:lang w:val="pt-BR"/>
        </w:rPr>
        <w:t>í</w:t>
      </w:r>
      <w:r>
        <w:rPr>
          <w:rFonts w:ascii="Times New Roman" w:hAnsi="Times New Roman"/>
          <w:sz w:val="24"/>
          <w:szCs w:val="24"/>
          <w:lang w:val="pt-PT"/>
        </w:rPr>
        <w:t>veis cont</w:t>
      </w:r>
      <w:r>
        <w:rPr>
          <w:rFonts w:ascii="Times New Roman" w:hAnsi="Times New Roman"/>
          <w:sz w:val="24"/>
          <w:szCs w:val="24"/>
          <w:lang w:val="fr-FR"/>
        </w:rPr>
        <w:t>ê</w:t>
      </w:r>
      <w:r>
        <w:rPr>
          <w:rFonts w:ascii="Times New Roman" w:hAnsi="Times New Roman"/>
          <w:sz w:val="24"/>
          <w:szCs w:val="24"/>
          <w:lang w:val="pt-PT"/>
        </w:rPr>
        <w:t xml:space="preserve">m tarefas que podem ser utilizados para o tratamento, mas que </w:t>
      </w:r>
      <w:r w:rsidRPr="009211E8">
        <w:rPr>
          <w:rFonts w:ascii="Times New Roman" w:hAnsi="Times New Roman"/>
          <w:sz w:val="24"/>
          <w:szCs w:val="24"/>
          <w:lang w:val="pt-BR"/>
        </w:rPr>
        <w:t>podem ser consideradas</w:t>
      </w:r>
      <w:r>
        <w:rPr>
          <w:rFonts w:ascii="Times New Roman" w:hAnsi="Times New Roman"/>
          <w:sz w:val="24"/>
          <w:szCs w:val="24"/>
          <w:lang w:val="it-IT"/>
        </w:rPr>
        <w:t xml:space="preserve"> infanti</w:t>
      </w:r>
      <w:r w:rsidRPr="009211E8">
        <w:rPr>
          <w:rFonts w:ascii="Times New Roman" w:hAnsi="Times New Roman"/>
          <w:sz w:val="24"/>
          <w:szCs w:val="24"/>
          <w:lang w:val="pt-BR"/>
        </w:rPr>
        <w:t>s para um público adulto, além é claro de existirem aplicações que não são destinadas exclusivamente ao tratamento de afásico, mas que podem, graças a alguma aplicação muito bem planejada ou “muita imaginação" por parte do fonoaudiólogo, serem utilizadas no tratamento e,  além do mais, como já citado, muitos dos exercícios ainda são realizados de uma forma manual.</w:t>
      </w:r>
      <w:ins w:id="136" w:author="elizamarysouza@gmail.com" w:date="2018-04-08T22:43:00Z">
        <w:r w:rsidR="0016479D">
          <w:rPr>
            <w:rFonts w:ascii="Times New Roman" w:hAnsi="Times New Roman"/>
            <w:sz w:val="24"/>
            <w:szCs w:val="24"/>
            <w:lang w:val="pt-BR"/>
          </w:rPr>
          <w:t xml:space="preserve"> </w:t>
        </w:r>
      </w:ins>
      <w:commentRangeStart w:id="137"/>
      <w:ins w:id="138" w:author="elizamarysouza@gmail.com" w:date="2018-04-08T22:44:00Z">
        <w:r w:rsidR="0016479D">
          <w:rPr>
            <w:rFonts w:ascii="Times New Roman" w:hAnsi="Times New Roman"/>
            <w:sz w:val="24"/>
            <w:szCs w:val="24"/>
            <w:lang w:val="pt-BR"/>
          </w:rPr>
          <w:t>Deste modo, nossa proposta de pesquisa é desenvolver um aplicativo na plataforma mobile para ....</w:t>
        </w:r>
        <w:commentRangeEnd w:id="137"/>
        <w:r w:rsidR="0016479D">
          <w:rPr>
            <w:rStyle w:val="Refdecomentrio"/>
            <w:rFonts w:ascii="Times New Roman" w:hAnsi="Times New Roman" w:cs="Times New Roman"/>
            <w:color w:val="auto"/>
            <w:lang w:eastAsia="en-US"/>
          </w:rPr>
          <w:commentReference w:id="137"/>
        </w:r>
      </w:ins>
    </w:p>
    <w:p w14:paraId="3834F7EB" w14:textId="77777777" w:rsidR="00BD2638" w:rsidRPr="009211E8" w:rsidRDefault="00BD2638" w:rsidP="00030812">
      <w:pPr>
        <w:pStyle w:val="Corpo"/>
        <w:jc w:val="both"/>
        <w:rPr>
          <w:rFonts w:ascii="Times New Roman" w:eastAsia="Times New Roman" w:hAnsi="Times New Roman" w:cs="Times New Roman"/>
          <w:b/>
          <w:bCs/>
          <w:sz w:val="24"/>
          <w:szCs w:val="24"/>
          <w:lang w:val="pt-BR"/>
        </w:rPr>
        <w:pPrChange w:id="139" w:author="elizamarysouza@gmail.com" w:date="2018-04-08T22:33:00Z">
          <w:pPr>
            <w:pStyle w:val="Corpo"/>
            <w:jc w:val="both"/>
          </w:pPr>
        </w:pPrChange>
      </w:pPr>
    </w:p>
    <w:p w14:paraId="6317B492" w14:textId="77777777" w:rsidR="00BD2638" w:rsidRPr="009211E8" w:rsidRDefault="00143E52" w:rsidP="00030812">
      <w:pPr>
        <w:pStyle w:val="Corpo"/>
        <w:jc w:val="both"/>
        <w:rPr>
          <w:rFonts w:ascii="Times New Roman" w:eastAsia="Times New Roman" w:hAnsi="Times New Roman" w:cs="Times New Roman"/>
          <w:b/>
          <w:bCs/>
          <w:caps/>
          <w:sz w:val="24"/>
          <w:szCs w:val="24"/>
          <w:lang w:val="pt-BR"/>
        </w:rPr>
        <w:pPrChange w:id="140" w:author="elizamarysouza@gmail.com" w:date="2018-04-08T22:33:00Z">
          <w:pPr>
            <w:pStyle w:val="Corpo"/>
            <w:jc w:val="both"/>
          </w:pPr>
        </w:pPrChange>
      </w:pPr>
      <w:r w:rsidRPr="009211E8">
        <w:rPr>
          <w:rFonts w:ascii="Times New Roman" w:hAnsi="Times New Roman"/>
          <w:b/>
          <w:bCs/>
          <w:caps/>
          <w:sz w:val="24"/>
          <w:szCs w:val="24"/>
          <w:lang w:val="pt-BR"/>
        </w:rPr>
        <w:t>1.3.</w:t>
      </w:r>
      <w:ins w:id="141" w:author="elizamarysouza@gmail.com" w:date="2018-04-08T22:49:00Z">
        <w:r w:rsidR="0016479D">
          <w:rPr>
            <w:rFonts w:ascii="Times New Roman" w:hAnsi="Times New Roman"/>
            <w:b/>
            <w:bCs/>
            <w:caps/>
            <w:sz w:val="24"/>
            <w:szCs w:val="24"/>
            <w:lang w:val="pt-BR"/>
          </w:rPr>
          <w:t xml:space="preserve"> </w:t>
        </w:r>
      </w:ins>
      <w:proofErr w:type="gramStart"/>
      <w:r w:rsidRPr="009211E8">
        <w:rPr>
          <w:rFonts w:ascii="Times New Roman" w:hAnsi="Times New Roman"/>
          <w:b/>
          <w:bCs/>
          <w:caps/>
          <w:sz w:val="24"/>
          <w:szCs w:val="24"/>
          <w:lang w:val="pt-BR"/>
        </w:rPr>
        <w:t>Objetivos</w:t>
      </w:r>
      <w:proofErr w:type="gramEnd"/>
    </w:p>
    <w:p w14:paraId="1F771E0E" w14:textId="77777777" w:rsidR="00BD2638" w:rsidRPr="009211E8" w:rsidRDefault="00BD2638" w:rsidP="00030812">
      <w:pPr>
        <w:pStyle w:val="Corpo"/>
        <w:jc w:val="both"/>
        <w:rPr>
          <w:rFonts w:ascii="Times New Roman" w:eastAsia="Times New Roman" w:hAnsi="Times New Roman" w:cs="Times New Roman"/>
          <w:b/>
          <w:bCs/>
          <w:lang w:val="pt-BR"/>
        </w:rPr>
        <w:pPrChange w:id="142" w:author="elizamarysouza@gmail.com" w:date="2018-04-08T22:33:00Z">
          <w:pPr>
            <w:pStyle w:val="Corpo"/>
            <w:jc w:val="both"/>
          </w:pPr>
        </w:pPrChange>
      </w:pPr>
    </w:p>
    <w:p w14:paraId="37C8D0D5" w14:textId="77777777" w:rsidR="00BD2638" w:rsidRPr="009211E8" w:rsidRDefault="00143E52" w:rsidP="00030812">
      <w:pPr>
        <w:pStyle w:val="Corpo"/>
        <w:jc w:val="both"/>
        <w:rPr>
          <w:rFonts w:ascii="Times New Roman" w:eastAsia="Times New Roman" w:hAnsi="Times New Roman" w:cs="Times New Roman"/>
          <w:b/>
          <w:bCs/>
          <w:caps/>
          <w:lang w:val="pt-BR"/>
        </w:rPr>
        <w:pPrChange w:id="143" w:author="elizamarysouza@gmail.com" w:date="2018-04-08T22:33:00Z">
          <w:pPr>
            <w:pStyle w:val="Corpo"/>
            <w:jc w:val="both"/>
          </w:pPr>
        </w:pPrChange>
      </w:pPr>
      <w:r w:rsidRPr="009211E8">
        <w:rPr>
          <w:rFonts w:ascii="Times New Roman" w:hAnsi="Times New Roman"/>
          <w:b/>
          <w:bCs/>
          <w:caps/>
          <w:lang w:val="pt-BR"/>
        </w:rPr>
        <w:t>1.3.1.</w:t>
      </w:r>
      <w:ins w:id="144" w:author="elizamarysouza@gmail.com" w:date="2018-04-08T22:49:00Z">
        <w:r w:rsidR="0016479D">
          <w:rPr>
            <w:rFonts w:ascii="Times New Roman" w:hAnsi="Times New Roman"/>
            <w:b/>
            <w:bCs/>
            <w:caps/>
            <w:lang w:val="pt-BR"/>
          </w:rPr>
          <w:t xml:space="preserve"> </w:t>
        </w:r>
      </w:ins>
      <w:proofErr w:type="gramStart"/>
      <w:r w:rsidRPr="009211E8">
        <w:rPr>
          <w:rFonts w:ascii="Times New Roman" w:hAnsi="Times New Roman"/>
          <w:b/>
          <w:bCs/>
          <w:caps/>
          <w:lang w:val="pt-BR"/>
        </w:rPr>
        <w:t>Geral</w:t>
      </w:r>
      <w:proofErr w:type="gramEnd"/>
    </w:p>
    <w:p w14:paraId="2E005BBD" w14:textId="77777777" w:rsidR="00BD2638" w:rsidRPr="009211E8" w:rsidRDefault="00BD2638" w:rsidP="00030812">
      <w:pPr>
        <w:pStyle w:val="Corpo"/>
        <w:jc w:val="both"/>
        <w:rPr>
          <w:rFonts w:ascii="Times New Roman" w:eastAsia="Times New Roman" w:hAnsi="Times New Roman" w:cs="Times New Roman"/>
          <w:b/>
          <w:bCs/>
          <w:lang w:val="pt-BR"/>
        </w:rPr>
        <w:pPrChange w:id="145" w:author="elizamarysouza@gmail.com" w:date="2018-04-08T22:33:00Z">
          <w:pPr>
            <w:pStyle w:val="Corpo"/>
            <w:jc w:val="both"/>
          </w:pPr>
        </w:pPrChange>
      </w:pPr>
    </w:p>
    <w:p w14:paraId="5ECC2BC3" w14:textId="77777777" w:rsidR="00BD2638" w:rsidRPr="009211E8" w:rsidRDefault="00143E52" w:rsidP="00030812">
      <w:pPr>
        <w:pStyle w:val="Corpo"/>
        <w:spacing w:line="360" w:lineRule="auto"/>
        <w:ind w:firstLine="1134"/>
        <w:jc w:val="both"/>
        <w:rPr>
          <w:rFonts w:ascii="Times New Roman" w:eastAsia="Times New Roman" w:hAnsi="Times New Roman" w:cs="Times New Roman"/>
          <w:sz w:val="24"/>
          <w:szCs w:val="24"/>
          <w:lang w:val="pt-BR"/>
        </w:rPr>
        <w:pPrChange w:id="146" w:author="elizamarysouza@gmail.com" w:date="2018-04-08T22:33:00Z">
          <w:pPr>
            <w:pStyle w:val="Corpo"/>
            <w:spacing w:line="360" w:lineRule="auto"/>
            <w:ind w:firstLine="1134"/>
            <w:jc w:val="both"/>
          </w:pPr>
        </w:pPrChange>
      </w:pPr>
      <w:del w:id="147" w:author="elizamarysouza@gmail.com" w:date="2018-04-08T22:45:00Z">
        <w:r w:rsidRPr="009211E8" w:rsidDel="0016479D">
          <w:rPr>
            <w:rFonts w:ascii="Times New Roman" w:hAnsi="Times New Roman"/>
            <w:sz w:val="24"/>
            <w:szCs w:val="24"/>
            <w:lang w:val="pt-BR"/>
          </w:rPr>
          <w:delText>Com base no que foi descrito na seção de introdução do trabalho</w:delText>
        </w:r>
      </w:del>
      <w:ins w:id="148" w:author="elizamarysouza@gmail.com" w:date="2018-04-08T22:45:00Z">
        <w:r w:rsidR="0016479D">
          <w:rPr>
            <w:rFonts w:ascii="Times New Roman" w:hAnsi="Times New Roman"/>
            <w:sz w:val="24"/>
            <w:szCs w:val="24"/>
            <w:lang w:val="pt-BR"/>
          </w:rPr>
          <w:t>anterior</w:t>
        </w:r>
      </w:ins>
      <w:r w:rsidRPr="009211E8">
        <w:rPr>
          <w:rFonts w:ascii="Times New Roman" w:hAnsi="Times New Roman"/>
          <w:sz w:val="24"/>
          <w:szCs w:val="24"/>
          <w:lang w:val="pt-BR"/>
        </w:rPr>
        <w:t xml:space="preserve">, </w:t>
      </w:r>
      <w:del w:id="149" w:author="elizamarysouza@gmail.com" w:date="2018-04-08T22:45:00Z">
        <w:r w:rsidRPr="009211E8" w:rsidDel="0016479D">
          <w:rPr>
            <w:rFonts w:ascii="Times New Roman" w:hAnsi="Times New Roman"/>
            <w:sz w:val="24"/>
            <w:szCs w:val="24"/>
            <w:lang w:val="pt-BR"/>
          </w:rPr>
          <w:delText xml:space="preserve">em principal no problema proposto, </w:delText>
        </w:r>
      </w:del>
      <w:del w:id="150" w:author="elizamarysouza@gmail.com" w:date="2018-04-08T22:46:00Z">
        <w:r w:rsidRPr="009211E8" w:rsidDel="0016479D">
          <w:rPr>
            <w:rFonts w:ascii="Times New Roman" w:hAnsi="Times New Roman"/>
            <w:sz w:val="24"/>
            <w:szCs w:val="24"/>
            <w:lang w:val="pt-BR"/>
          </w:rPr>
          <w:delText xml:space="preserve">o </w:delText>
        </w:r>
      </w:del>
      <w:ins w:id="151" w:author="elizamarysouza@gmail.com" w:date="2018-04-08T22:46:00Z">
        <w:r w:rsidR="0016479D">
          <w:rPr>
            <w:rFonts w:ascii="Times New Roman" w:hAnsi="Times New Roman"/>
            <w:sz w:val="24"/>
            <w:szCs w:val="24"/>
            <w:lang w:val="pt-BR"/>
          </w:rPr>
          <w:t>O principal objetivo</w:t>
        </w:r>
        <w:r w:rsidR="0016479D" w:rsidRPr="009211E8">
          <w:rPr>
            <w:rFonts w:ascii="Times New Roman" w:hAnsi="Times New Roman"/>
            <w:sz w:val="24"/>
            <w:szCs w:val="24"/>
            <w:lang w:val="pt-BR"/>
          </w:rPr>
          <w:t xml:space="preserve"> </w:t>
        </w:r>
      </w:ins>
      <w:del w:id="152" w:author="elizamarysouza@gmail.com" w:date="2018-04-08T22:46:00Z">
        <w:r w:rsidRPr="009211E8" w:rsidDel="0016479D">
          <w:rPr>
            <w:rFonts w:ascii="Times New Roman" w:hAnsi="Times New Roman"/>
            <w:sz w:val="24"/>
            <w:szCs w:val="24"/>
            <w:lang w:val="pt-BR"/>
          </w:rPr>
          <w:delText xml:space="preserve">presente </w:delText>
        </w:r>
      </w:del>
      <w:ins w:id="153" w:author="elizamarysouza@gmail.com" w:date="2018-04-08T22:46:00Z">
        <w:r w:rsidR="0016479D">
          <w:rPr>
            <w:rFonts w:ascii="Times New Roman" w:hAnsi="Times New Roman"/>
            <w:sz w:val="24"/>
            <w:szCs w:val="24"/>
            <w:lang w:val="pt-BR"/>
          </w:rPr>
          <w:t>des</w:t>
        </w:r>
        <w:r w:rsidR="0016479D" w:rsidRPr="009211E8">
          <w:rPr>
            <w:rFonts w:ascii="Times New Roman" w:hAnsi="Times New Roman"/>
            <w:sz w:val="24"/>
            <w:szCs w:val="24"/>
            <w:lang w:val="pt-BR"/>
          </w:rPr>
          <w:t xml:space="preserve">te </w:t>
        </w:r>
      </w:ins>
      <w:r w:rsidRPr="009211E8">
        <w:rPr>
          <w:rFonts w:ascii="Times New Roman" w:hAnsi="Times New Roman"/>
          <w:sz w:val="24"/>
          <w:szCs w:val="24"/>
          <w:lang w:val="pt-BR"/>
        </w:rPr>
        <w:t xml:space="preserve">trabalho </w:t>
      </w:r>
      <w:del w:id="154" w:author="elizamarysouza@gmail.com" w:date="2018-04-08T22:46:00Z">
        <w:r w:rsidRPr="009211E8" w:rsidDel="0016479D">
          <w:rPr>
            <w:rFonts w:ascii="Times New Roman" w:hAnsi="Times New Roman"/>
            <w:sz w:val="24"/>
            <w:szCs w:val="24"/>
            <w:lang w:val="pt-BR"/>
          </w:rPr>
          <w:delText>visa a</w:delText>
        </w:r>
      </w:del>
      <w:ins w:id="155" w:author="elizamarysouza@gmail.com" w:date="2018-04-08T22:46:00Z">
        <w:r w:rsidR="0016479D">
          <w:rPr>
            <w:rFonts w:ascii="Times New Roman" w:hAnsi="Times New Roman"/>
            <w:sz w:val="24"/>
            <w:szCs w:val="24"/>
            <w:lang w:val="pt-BR"/>
          </w:rPr>
          <w:t>é a</w:t>
        </w:r>
      </w:ins>
      <w:r w:rsidRPr="009211E8">
        <w:rPr>
          <w:rFonts w:ascii="Times New Roman" w:hAnsi="Times New Roman"/>
          <w:sz w:val="24"/>
          <w:szCs w:val="24"/>
          <w:lang w:val="pt-BR"/>
        </w:rPr>
        <w:t xml:space="preserve"> criação de um aplicativo que possa ser usado no tratamento de pessoas diagnosticadas com Afasia, </w:t>
      </w:r>
      <w:del w:id="156" w:author="elizamarysouza@gmail.com" w:date="2018-04-08T22:46:00Z">
        <w:r w:rsidRPr="009211E8" w:rsidDel="0016479D">
          <w:rPr>
            <w:rFonts w:ascii="Times New Roman" w:hAnsi="Times New Roman"/>
            <w:sz w:val="24"/>
            <w:szCs w:val="24"/>
            <w:lang w:val="pt-BR"/>
          </w:rPr>
          <w:delText>em conjunto com</w:delText>
        </w:r>
      </w:del>
      <w:ins w:id="157" w:author="elizamarysouza@gmail.com" w:date="2018-04-08T22:46:00Z">
        <w:r w:rsidR="0016479D">
          <w:rPr>
            <w:rFonts w:ascii="Times New Roman" w:hAnsi="Times New Roman"/>
            <w:sz w:val="24"/>
            <w:szCs w:val="24"/>
            <w:lang w:val="pt-BR"/>
          </w:rPr>
          <w:t>auxiliando</w:t>
        </w:r>
      </w:ins>
      <w:r w:rsidRPr="009211E8">
        <w:rPr>
          <w:rFonts w:ascii="Times New Roman" w:hAnsi="Times New Roman"/>
          <w:sz w:val="24"/>
          <w:szCs w:val="24"/>
          <w:lang w:val="pt-BR"/>
        </w:rPr>
        <w:t xml:space="preserve"> o fonoaudiólogo, </w:t>
      </w:r>
      <w:ins w:id="158" w:author="elizamarysouza@gmail.com" w:date="2018-04-08T22:46:00Z">
        <w:r w:rsidR="0016479D">
          <w:rPr>
            <w:rFonts w:ascii="Times New Roman" w:hAnsi="Times New Roman"/>
            <w:sz w:val="24"/>
            <w:szCs w:val="24"/>
            <w:lang w:val="pt-BR"/>
          </w:rPr>
          <w:t xml:space="preserve">nos </w:t>
        </w:r>
      </w:ins>
      <w:del w:id="159" w:author="elizamarysouza@gmail.com" w:date="2018-04-08T22:46:00Z">
        <w:r w:rsidRPr="009211E8" w:rsidDel="0016479D">
          <w:rPr>
            <w:rFonts w:ascii="Times New Roman" w:hAnsi="Times New Roman"/>
            <w:sz w:val="24"/>
            <w:szCs w:val="24"/>
            <w:lang w:val="pt-BR"/>
          </w:rPr>
          <w:delText xml:space="preserve">suprindo a necessidade de </w:delText>
        </w:r>
      </w:del>
      <w:r w:rsidRPr="009211E8">
        <w:rPr>
          <w:rFonts w:ascii="Times New Roman" w:hAnsi="Times New Roman"/>
          <w:sz w:val="24"/>
          <w:szCs w:val="24"/>
          <w:lang w:val="pt-BR"/>
        </w:rPr>
        <w:t xml:space="preserve">exercícios </w:t>
      </w:r>
      <w:ins w:id="160" w:author="elizamarysouza@gmail.com" w:date="2018-04-08T22:47:00Z">
        <w:r w:rsidR="0016479D">
          <w:rPr>
            <w:rFonts w:ascii="Times New Roman" w:hAnsi="Times New Roman"/>
            <w:sz w:val="24"/>
            <w:szCs w:val="24"/>
            <w:lang w:val="pt-BR"/>
          </w:rPr>
          <w:t xml:space="preserve">práticos </w:t>
        </w:r>
      </w:ins>
      <w:ins w:id="161" w:author="elizamarysouza@gmail.com" w:date="2018-04-08T22:48:00Z">
        <w:r w:rsidR="0016479D">
          <w:rPr>
            <w:rFonts w:ascii="Times New Roman" w:hAnsi="Times New Roman"/>
            <w:sz w:val="24"/>
            <w:szCs w:val="24"/>
            <w:lang w:val="pt-BR"/>
          </w:rPr>
          <w:t xml:space="preserve"> que são realizados com estas pessoas</w:t>
        </w:r>
      </w:ins>
      <w:del w:id="162" w:author="elizamarysouza@gmail.com" w:date="2018-04-08T22:49:00Z">
        <w:r w:rsidRPr="009211E8" w:rsidDel="0016479D">
          <w:rPr>
            <w:rFonts w:ascii="Times New Roman" w:hAnsi="Times New Roman"/>
            <w:sz w:val="24"/>
            <w:szCs w:val="24"/>
            <w:lang w:val="pt-BR"/>
          </w:rPr>
          <w:delText>e a sua realização de forma manual</w:delText>
        </w:r>
      </w:del>
      <w:r w:rsidRPr="009211E8">
        <w:rPr>
          <w:rFonts w:ascii="Times New Roman" w:hAnsi="Times New Roman"/>
          <w:sz w:val="24"/>
          <w:szCs w:val="24"/>
          <w:lang w:val="pt-BR"/>
        </w:rPr>
        <w:t>, a fim de trabalhar a comunicação do paciente.</w:t>
      </w:r>
      <w:ins w:id="163" w:author="elizamarysouza@gmail.com" w:date="2018-04-08T22:49:00Z">
        <w:r w:rsidR="0016479D">
          <w:rPr>
            <w:rFonts w:ascii="Times New Roman" w:hAnsi="Times New Roman"/>
            <w:sz w:val="24"/>
            <w:szCs w:val="24"/>
            <w:lang w:val="pt-BR"/>
          </w:rPr>
          <w:t xml:space="preserve"> Para alcançar </w:t>
        </w:r>
      </w:ins>
      <w:ins w:id="164" w:author="elizamarysouza@gmail.com" w:date="2018-04-08T22:50:00Z">
        <w:r w:rsidR="0016479D">
          <w:rPr>
            <w:rFonts w:ascii="Times New Roman" w:hAnsi="Times New Roman"/>
            <w:sz w:val="24"/>
            <w:szCs w:val="24"/>
            <w:lang w:val="pt-BR"/>
          </w:rPr>
          <w:t>este objetivo, serão seguidos os objetivos específicos descritos abaixo:</w:t>
        </w:r>
      </w:ins>
    </w:p>
    <w:p w14:paraId="59B7CA54" w14:textId="77777777" w:rsidR="00BD2638" w:rsidRPr="009211E8" w:rsidRDefault="00BD2638" w:rsidP="00030812">
      <w:pPr>
        <w:pStyle w:val="Corpo"/>
        <w:jc w:val="both"/>
        <w:rPr>
          <w:rFonts w:ascii="Times New Roman" w:eastAsia="Times New Roman" w:hAnsi="Times New Roman" w:cs="Times New Roman"/>
          <w:lang w:val="pt-BR"/>
        </w:rPr>
        <w:pPrChange w:id="165" w:author="elizamarysouza@gmail.com" w:date="2018-04-08T22:33:00Z">
          <w:pPr>
            <w:pStyle w:val="Corpo"/>
            <w:jc w:val="both"/>
          </w:pPr>
        </w:pPrChange>
      </w:pPr>
    </w:p>
    <w:p w14:paraId="7AD9E755" w14:textId="77777777" w:rsidR="00BD2638" w:rsidRPr="009211E8" w:rsidRDefault="00BD2638" w:rsidP="00030812">
      <w:pPr>
        <w:pStyle w:val="Corpo"/>
        <w:jc w:val="both"/>
        <w:rPr>
          <w:rFonts w:ascii="Times New Roman" w:eastAsia="Times New Roman" w:hAnsi="Times New Roman" w:cs="Times New Roman"/>
          <w:lang w:val="pt-BR"/>
        </w:rPr>
        <w:pPrChange w:id="166" w:author="elizamarysouza@gmail.com" w:date="2018-04-08T22:33:00Z">
          <w:pPr>
            <w:pStyle w:val="Corpo"/>
            <w:jc w:val="both"/>
          </w:pPr>
        </w:pPrChange>
      </w:pPr>
    </w:p>
    <w:p w14:paraId="148C9A86" w14:textId="77777777" w:rsidR="00BD2638" w:rsidRPr="0016479D" w:rsidRDefault="00143E52" w:rsidP="00030812">
      <w:pPr>
        <w:pStyle w:val="Corpo"/>
        <w:jc w:val="both"/>
        <w:rPr>
          <w:rFonts w:ascii="Times New Roman" w:eastAsia="Times New Roman" w:hAnsi="Times New Roman" w:cs="Times New Roman"/>
          <w:b/>
          <w:bCs/>
          <w:caps/>
          <w:lang w:val="pt-BR"/>
          <w:rPrChange w:id="167" w:author="elizamarysouza@gmail.com" w:date="2018-04-08T22:50:00Z">
            <w:rPr>
              <w:rFonts w:ascii="Times New Roman" w:eastAsia="Times New Roman" w:hAnsi="Times New Roman" w:cs="Times New Roman"/>
              <w:b/>
              <w:bCs/>
              <w:caps/>
            </w:rPr>
          </w:rPrChange>
        </w:rPr>
        <w:pPrChange w:id="168" w:author="elizamarysouza@gmail.com" w:date="2018-04-08T22:33:00Z">
          <w:pPr>
            <w:pStyle w:val="Corpo"/>
            <w:jc w:val="both"/>
          </w:pPr>
        </w:pPrChange>
      </w:pPr>
      <w:r w:rsidRPr="0016479D">
        <w:rPr>
          <w:rFonts w:ascii="Times New Roman" w:hAnsi="Times New Roman"/>
          <w:b/>
          <w:bCs/>
          <w:caps/>
          <w:lang w:val="pt-BR"/>
          <w:rPrChange w:id="169" w:author="elizamarysouza@gmail.com" w:date="2018-04-08T22:50:00Z">
            <w:rPr>
              <w:rFonts w:ascii="Times New Roman" w:hAnsi="Times New Roman"/>
              <w:b/>
              <w:bCs/>
              <w:caps/>
            </w:rPr>
          </w:rPrChange>
        </w:rPr>
        <w:t>1.3.2.</w:t>
      </w:r>
      <w:ins w:id="170" w:author="elizamarysouza@gmail.com" w:date="2018-04-08T22:49:00Z">
        <w:r w:rsidR="0016479D" w:rsidRPr="0016479D">
          <w:rPr>
            <w:rFonts w:ascii="Times New Roman" w:hAnsi="Times New Roman"/>
            <w:b/>
            <w:bCs/>
            <w:caps/>
            <w:lang w:val="pt-BR"/>
            <w:rPrChange w:id="171" w:author="elizamarysouza@gmail.com" w:date="2018-04-08T22:50:00Z">
              <w:rPr>
                <w:rFonts w:ascii="Times New Roman" w:hAnsi="Times New Roman"/>
                <w:b/>
                <w:bCs/>
                <w:caps/>
              </w:rPr>
            </w:rPrChange>
          </w:rPr>
          <w:t xml:space="preserve"> </w:t>
        </w:r>
      </w:ins>
      <w:r w:rsidRPr="0016479D">
        <w:rPr>
          <w:rFonts w:ascii="Times New Roman" w:hAnsi="Times New Roman"/>
          <w:b/>
          <w:bCs/>
          <w:caps/>
          <w:lang w:val="pt-BR"/>
          <w:rPrChange w:id="172" w:author="elizamarysouza@gmail.com" w:date="2018-04-08T22:50:00Z">
            <w:rPr>
              <w:rFonts w:ascii="Times New Roman" w:hAnsi="Times New Roman"/>
              <w:b/>
              <w:bCs/>
              <w:caps/>
            </w:rPr>
          </w:rPrChange>
        </w:rPr>
        <w:t xml:space="preserve">Específicos </w:t>
      </w:r>
    </w:p>
    <w:p w14:paraId="7110B6DB" w14:textId="77777777" w:rsidR="00BD2638" w:rsidRPr="0016479D" w:rsidRDefault="00BD2638" w:rsidP="00030812">
      <w:pPr>
        <w:pStyle w:val="Corpo"/>
        <w:ind w:firstLine="1134"/>
        <w:jc w:val="both"/>
        <w:rPr>
          <w:rFonts w:ascii="Times New Roman" w:eastAsia="Times New Roman" w:hAnsi="Times New Roman" w:cs="Times New Roman"/>
          <w:b/>
          <w:bCs/>
          <w:lang w:val="pt-BR"/>
          <w:rPrChange w:id="173" w:author="elizamarysouza@gmail.com" w:date="2018-04-08T22:50:00Z">
            <w:rPr>
              <w:rFonts w:ascii="Times New Roman" w:eastAsia="Times New Roman" w:hAnsi="Times New Roman" w:cs="Times New Roman"/>
              <w:b/>
              <w:bCs/>
            </w:rPr>
          </w:rPrChange>
        </w:rPr>
        <w:pPrChange w:id="174" w:author="elizamarysouza@gmail.com" w:date="2018-04-08T22:33:00Z">
          <w:pPr>
            <w:pStyle w:val="Corpo"/>
            <w:ind w:firstLine="1134"/>
            <w:jc w:val="both"/>
          </w:pPr>
        </w:pPrChange>
      </w:pPr>
    </w:p>
    <w:p w14:paraId="2943E7E5" w14:textId="77777777" w:rsidR="00BD2638" w:rsidRPr="009211E8" w:rsidRDefault="00143E52">
      <w:pPr>
        <w:pStyle w:val="Corpo"/>
        <w:numPr>
          <w:ilvl w:val="0"/>
          <w:numId w:val="1"/>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Realizar todo o levantamento bibliográfico </w:t>
      </w:r>
      <w:del w:id="175" w:author="elizamarysouza@gmail.com" w:date="2018-04-08T22:49:00Z">
        <w:r w:rsidRPr="009211E8" w:rsidDel="0016479D">
          <w:rPr>
            <w:rFonts w:ascii="Times New Roman" w:hAnsi="Times New Roman"/>
            <w:sz w:val="24"/>
            <w:szCs w:val="24"/>
            <w:lang w:val="pt-BR"/>
          </w:rPr>
          <w:delText>a cerca</w:delText>
        </w:r>
      </w:del>
      <w:ins w:id="176" w:author="elizamarysouza@gmail.com" w:date="2018-04-08T22:49:00Z">
        <w:r w:rsidR="0016479D" w:rsidRPr="009211E8">
          <w:rPr>
            <w:rFonts w:ascii="Times New Roman" w:hAnsi="Times New Roman"/>
            <w:sz w:val="24"/>
            <w:szCs w:val="24"/>
            <w:lang w:val="pt-BR"/>
          </w:rPr>
          <w:t>acerca</w:t>
        </w:r>
      </w:ins>
      <w:r w:rsidRPr="009211E8">
        <w:rPr>
          <w:rFonts w:ascii="Times New Roman" w:hAnsi="Times New Roman"/>
          <w:sz w:val="24"/>
          <w:szCs w:val="24"/>
          <w:lang w:val="pt-BR"/>
        </w:rPr>
        <w:t xml:space="preserve"> do tema abordado no trabalho</w:t>
      </w:r>
      <w:ins w:id="177" w:author="elizamarysouza@gmail.com" w:date="2018-04-08T22:54:00Z">
        <w:r w:rsidR="00C90346">
          <w:rPr>
            <w:rFonts w:ascii="Times New Roman" w:hAnsi="Times New Roman"/>
            <w:sz w:val="24"/>
            <w:szCs w:val="24"/>
            <w:lang w:val="pt-BR"/>
          </w:rPr>
          <w:t>;</w:t>
        </w:r>
      </w:ins>
      <w:del w:id="178" w:author="elizamarysouza@gmail.com" w:date="2018-04-08T22:54:00Z">
        <w:r w:rsidRPr="009211E8" w:rsidDel="00C90346">
          <w:rPr>
            <w:rFonts w:ascii="Times New Roman" w:hAnsi="Times New Roman"/>
            <w:sz w:val="24"/>
            <w:szCs w:val="24"/>
            <w:lang w:val="pt-BR"/>
          </w:rPr>
          <w:delText>.</w:delText>
        </w:r>
      </w:del>
      <w:r w:rsidRPr="009211E8">
        <w:rPr>
          <w:rFonts w:ascii="Times New Roman" w:hAnsi="Times New Roman"/>
          <w:sz w:val="24"/>
          <w:szCs w:val="24"/>
          <w:lang w:val="pt-BR"/>
        </w:rPr>
        <w:t xml:space="preserve"> </w:t>
      </w:r>
    </w:p>
    <w:p w14:paraId="2D240B3E" w14:textId="77777777" w:rsidR="00BD2638" w:rsidRPr="009211E8" w:rsidRDefault="00143E52">
      <w:pPr>
        <w:pStyle w:val="Corpo"/>
        <w:numPr>
          <w:ilvl w:val="0"/>
          <w:numId w:val="1"/>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Levantar os métodos de tratamentos utilizados na fonoaudiologia a fim de verificar como os mesmos poderiam ser “portados" para um aplicativo</w:t>
      </w:r>
      <w:ins w:id="179" w:author="elizamarysouza@gmail.com" w:date="2018-04-08T22:54:00Z">
        <w:r w:rsidR="00C90346">
          <w:rPr>
            <w:rFonts w:ascii="Times New Roman" w:hAnsi="Times New Roman"/>
            <w:sz w:val="24"/>
            <w:szCs w:val="24"/>
            <w:lang w:val="pt-BR"/>
          </w:rPr>
          <w:t>;</w:t>
        </w:r>
      </w:ins>
      <w:del w:id="180" w:author="elizamarysouza@gmail.com" w:date="2018-04-08T22:54:00Z">
        <w:r w:rsidRPr="009211E8" w:rsidDel="00C90346">
          <w:rPr>
            <w:rFonts w:ascii="Times New Roman" w:hAnsi="Times New Roman"/>
            <w:sz w:val="24"/>
            <w:szCs w:val="24"/>
            <w:lang w:val="pt-BR"/>
          </w:rPr>
          <w:delText>.</w:delText>
        </w:r>
      </w:del>
      <w:r w:rsidRPr="009211E8">
        <w:rPr>
          <w:rFonts w:ascii="Times New Roman" w:hAnsi="Times New Roman"/>
          <w:sz w:val="24"/>
          <w:szCs w:val="24"/>
          <w:lang w:val="pt-BR"/>
        </w:rPr>
        <w:t xml:space="preserve">  </w:t>
      </w:r>
    </w:p>
    <w:p w14:paraId="5AD01533" w14:textId="77777777" w:rsidR="00BD2638" w:rsidRPr="00C90346" w:rsidRDefault="00143E52">
      <w:pPr>
        <w:pStyle w:val="Corpo"/>
        <w:numPr>
          <w:ilvl w:val="0"/>
          <w:numId w:val="1"/>
        </w:numPr>
        <w:spacing w:line="360" w:lineRule="auto"/>
        <w:jc w:val="both"/>
        <w:rPr>
          <w:ins w:id="181" w:author="elizamarysouza@gmail.com" w:date="2018-04-08T22:53:00Z"/>
          <w:rFonts w:ascii="Times New Roman" w:eastAsia="Times New Roman" w:hAnsi="Times New Roman" w:cs="Times New Roman"/>
          <w:sz w:val="24"/>
          <w:szCs w:val="24"/>
          <w:lang w:val="pt-BR"/>
          <w:rPrChange w:id="182" w:author="elizamarysouza@gmail.com" w:date="2018-04-08T22:53:00Z">
            <w:rPr>
              <w:ins w:id="183" w:author="elizamarysouza@gmail.com" w:date="2018-04-08T22:53:00Z"/>
              <w:rFonts w:ascii="Times New Roman" w:hAnsi="Times New Roman"/>
              <w:sz w:val="24"/>
              <w:szCs w:val="24"/>
              <w:lang w:val="pt-BR"/>
            </w:rPr>
          </w:rPrChange>
        </w:rPr>
      </w:pPr>
      <w:del w:id="184" w:author="elizamarysouza@gmail.com" w:date="2018-04-08T22:51:00Z">
        <w:r w:rsidRPr="009211E8" w:rsidDel="0016479D">
          <w:rPr>
            <w:rFonts w:ascii="Times New Roman" w:hAnsi="Times New Roman"/>
            <w:sz w:val="24"/>
            <w:szCs w:val="24"/>
            <w:lang w:val="pt-BR"/>
          </w:rPr>
          <w:lastRenderedPageBreak/>
          <w:delText xml:space="preserve">Implantação </w:delText>
        </w:r>
      </w:del>
      <w:ins w:id="185" w:author="elizamarysouza@gmail.com" w:date="2018-04-08T22:51:00Z">
        <w:r w:rsidR="0016479D">
          <w:rPr>
            <w:rFonts w:ascii="Times New Roman" w:hAnsi="Times New Roman"/>
            <w:sz w:val="24"/>
            <w:szCs w:val="24"/>
            <w:lang w:val="pt-BR"/>
          </w:rPr>
          <w:t>Utilizar</w:t>
        </w:r>
        <w:r w:rsidR="0016479D" w:rsidRPr="009211E8">
          <w:rPr>
            <w:rFonts w:ascii="Times New Roman" w:hAnsi="Times New Roman"/>
            <w:sz w:val="24"/>
            <w:szCs w:val="24"/>
            <w:lang w:val="pt-BR"/>
          </w:rPr>
          <w:t xml:space="preserve"> </w:t>
        </w:r>
      </w:ins>
      <w:del w:id="186" w:author="elizamarysouza@gmail.com" w:date="2018-04-08T22:51:00Z">
        <w:r w:rsidRPr="009211E8" w:rsidDel="0016479D">
          <w:rPr>
            <w:rFonts w:ascii="Times New Roman" w:hAnsi="Times New Roman"/>
            <w:sz w:val="24"/>
            <w:szCs w:val="24"/>
            <w:lang w:val="pt-BR"/>
          </w:rPr>
          <w:delText>d</w:delText>
        </w:r>
      </w:del>
      <w:r w:rsidRPr="009211E8">
        <w:rPr>
          <w:rFonts w:ascii="Times New Roman" w:hAnsi="Times New Roman"/>
          <w:sz w:val="24"/>
          <w:szCs w:val="24"/>
          <w:lang w:val="pt-BR"/>
        </w:rPr>
        <w:t xml:space="preserve">os métodos Scrum e </w:t>
      </w:r>
      <w:commentRangeStart w:id="187"/>
      <w:r w:rsidRPr="009211E8">
        <w:rPr>
          <w:rFonts w:ascii="Times New Roman" w:hAnsi="Times New Roman"/>
          <w:sz w:val="24"/>
          <w:szCs w:val="24"/>
          <w:lang w:val="pt-BR"/>
        </w:rPr>
        <w:t>CBL</w:t>
      </w:r>
      <w:commentRangeEnd w:id="187"/>
      <w:r w:rsidR="0016479D">
        <w:rPr>
          <w:rStyle w:val="Refdecomentrio"/>
          <w:rFonts w:ascii="Times New Roman" w:hAnsi="Times New Roman" w:cs="Times New Roman"/>
          <w:color w:val="auto"/>
          <w:lang w:eastAsia="en-US"/>
        </w:rPr>
        <w:commentReference w:id="187"/>
      </w:r>
      <w:r w:rsidRPr="009211E8">
        <w:rPr>
          <w:rFonts w:ascii="Times New Roman" w:hAnsi="Times New Roman"/>
          <w:sz w:val="24"/>
          <w:szCs w:val="24"/>
          <w:lang w:val="pt-BR"/>
        </w:rPr>
        <w:t xml:space="preserve"> no desenvolvimento da solução proposta</w:t>
      </w:r>
      <w:ins w:id="188" w:author="elizamarysouza@gmail.com" w:date="2018-04-08T22:54:00Z">
        <w:r w:rsidR="00C90346">
          <w:rPr>
            <w:rFonts w:ascii="Times New Roman" w:hAnsi="Times New Roman"/>
            <w:sz w:val="24"/>
            <w:szCs w:val="24"/>
            <w:lang w:val="pt-BR"/>
          </w:rPr>
          <w:t>;</w:t>
        </w:r>
      </w:ins>
      <w:del w:id="189" w:author="elizamarysouza@gmail.com" w:date="2018-04-08T22:54:00Z">
        <w:r w:rsidRPr="009211E8" w:rsidDel="00C90346">
          <w:rPr>
            <w:rFonts w:ascii="Times New Roman" w:hAnsi="Times New Roman"/>
            <w:sz w:val="24"/>
            <w:szCs w:val="24"/>
            <w:lang w:val="pt-BR"/>
          </w:rPr>
          <w:delText>.</w:delText>
        </w:r>
      </w:del>
    </w:p>
    <w:p w14:paraId="7BCA30E5" w14:textId="77777777" w:rsidR="00C90346" w:rsidRPr="009211E8" w:rsidRDefault="00C90346">
      <w:pPr>
        <w:pStyle w:val="Corpo"/>
        <w:numPr>
          <w:ilvl w:val="0"/>
          <w:numId w:val="1"/>
        </w:numPr>
        <w:spacing w:line="360" w:lineRule="auto"/>
        <w:jc w:val="both"/>
        <w:rPr>
          <w:rFonts w:ascii="Times New Roman" w:eastAsia="Times New Roman" w:hAnsi="Times New Roman" w:cs="Times New Roman"/>
          <w:sz w:val="24"/>
          <w:szCs w:val="24"/>
          <w:lang w:val="pt-BR"/>
        </w:rPr>
      </w:pPr>
      <w:ins w:id="190" w:author="elizamarysouza@gmail.com" w:date="2018-04-08T22:54:00Z">
        <w:r>
          <w:rPr>
            <w:rFonts w:ascii="Times New Roman" w:hAnsi="Times New Roman"/>
            <w:sz w:val="24"/>
            <w:szCs w:val="24"/>
            <w:lang w:val="pt-BR"/>
          </w:rPr>
          <w:t>Implementar a solução proposta;</w:t>
        </w:r>
      </w:ins>
    </w:p>
    <w:p w14:paraId="16C2CC90" w14:textId="77777777" w:rsidR="00BD2638" w:rsidRPr="009211E8" w:rsidRDefault="00143E52">
      <w:pPr>
        <w:pStyle w:val="Corpo"/>
        <w:numPr>
          <w:ilvl w:val="0"/>
          <w:numId w:val="1"/>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Avaliar a ferramenta por meio de cenário</w:t>
      </w:r>
      <w:ins w:id="191" w:author="elizamarysouza@gmail.com" w:date="2018-04-08T22:52:00Z">
        <w:r w:rsidR="0016479D">
          <w:rPr>
            <w:rFonts w:ascii="Times New Roman" w:hAnsi="Times New Roman"/>
            <w:sz w:val="24"/>
            <w:szCs w:val="24"/>
            <w:lang w:val="pt-BR"/>
          </w:rPr>
          <w:t>s reais</w:t>
        </w:r>
      </w:ins>
      <w:r w:rsidRPr="009211E8">
        <w:rPr>
          <w:rFonts w:ascii="Times New Roman" w:hAnsi="Times New Roman"/>
          <w:sz w:val="24"/>
          <w:szCs w:val="24"/>
          <w:lang w:val="pt-BR"/>
        </w:rPr>
        <w:t xml:space="preserve"> </w:t>
      </w:r>
      <w:del w:id="192" w:author="elizamarysouza@gmail.com" w:date="2018-04-08T22:52:00Z">
        <w:r w:rsidRPr="009211E8" w:rsidDel="0016479D">
          <w:rPr>
            <w:rFonts w:ascii="Times New Roman" w:hAnsi="Times New Roman"/>
            <w:sz w:val="24"/>
            <w:szCs w:val="24"/>
            <w:lang w:val="pt-BR"/>
          </w:rPr>
          <w:delText xml:space="preserve">de testes </w:delText>
        </w:r>
      </w:del>
      <w:r w:rsidRPr="009211E8">
        <w:rPr>
          <w:rFonts w:ascii="Times New Roman" w:hAnsi="Times New Roman"/>
          <w:sz w:val="24"/>
          <w:szCs w:val="24"/>
          <w:lang w:val="pt-BR"/>
        </w:rPr>
        <w:t>estabelecido</w:t>
      </w:r>
      <w:ins w:id="193" w:author="elizamarysouza@gmail.com" w:date="2018-04-08T22:52:00Z">
        <w:r w:rsidR="0016479D">
          <w:rPr>
            <w:rFonts w:ascii="Times New Roman" w:hAnsi="Times New Roman"/>
            <w:sz w:val="24"/>
            <w:szCs w:val="24"/>
            <w:lang w:val="pt-BR"/>
          </w:rPr>
          <w:t>s</w:t>
        </w:r>
      </w:ins>
      <w:ins w:id="194" w:author="elizamarysouza@gmail.com" w:date="2018-04-08T22:53:00Z">
        <w:r w:rsidR="0016479D">
          <w:rPr>
            <w:rFonts w:ascii="Times New Roman" w:hAnsi="Times New Roman"/>
            <w:sz w:val="24"/>
            <w:szCs w:val="24"/>
            <w:lang w:val="pt-BR"/>
          </w:rPr>
          <w:t xml:space="preserve"> em conjunto com um profissional </w:t>
        </w:r>
        <w:r w:rsidR="00C90346">
          <w:rPr>
            <w:rFonts w:ascii="Times New Roman" w:hAnsi="Times New Roman"/>
            <w:sz w:val="24"/>
            <w:szCs w:val="24"/>
            <w:lang w:val="pt-BR"/>
          </w:rPr>
          <w:t>que atue neste tipo de tratamento.</w:t>
        </w:r>
      </w:ins>
      <w:del w:id="195" w:author="elizamarysouza@gmail.com" w:date="2018-04-08T22:52:00Z">
        <w:r w:rsidRPr="009211E8" w:rsidDel="0016479D">
          <w:rPr>
            <w:rFonts w:ascii="Times New Roman" w:hAnsi="Times New Roman"/>
            <w:sz w:val="24"/>
            <w:szCs w:val="24"/>
            <w:lang w:val="pt-BR"/>
          </w:rPr>
          <w:delText>, usando uma amostra (pacientes afásicos) para tal</w:delText>
        </w:r>
      </w:del>
      <w:r w:rsidRPr="009211E8">
        <w:rPr>
          <w:rFonts w:ascii="Times New Roman" w:hAnsi="Times New Roman"/>
          <w:sz w:val="24"/>
          <w:szCs w:val="24"/>
          <w:lang w:val="pt-BR"/>
        </w:rPr>
        <w:t>.</w:t>
      </w:r>
    </w:p>
    <w:p w14:paraId="4A2E5E18"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6FDC97E1" w14:textId="77777777" w:rsidR="00BD2638" w:rsidRPr="009211E8" w:rsidRDefault="00143E52">
      <w:pPr>
        <w:pStyle w:val="Corpo"/>
        <w:spacing w:line="360" w:lineRule="auto"/>
        <w:jc w:val="both"/>
        <w:rPr>
          <w:rFonts w:ascii="Times New Roman" w:eastAsia="Times New Roman" w:hAnsi="Times New Roman" w:cs="Times New Roman"/>
          <w:b/>
          <w:bCs/>
          <w:caps/>
          <w:sz w:val="24"/>
          <w:szCs w:val="24"/>
          <w:lang w:val="pt-BR"/>
        </w:rPr>
      </w:pPr>
      <w:r w:rsidRPr="009211E8">
        <w:rPr>
          <w:rFonts w:ascii="Times New Roman" w:hAnsi="Times New Roman"/>
          <w:b/>
          <w:bCs/>
          <w:caps/>
          <w:sz w:val="24"/>
          <w:szCs w:val="24"/>
          <w:lang w:val="pt-BR"/>
        </w:rPr>
        <w:t>1.4.</w:t>
      </w:r>
      <w:ins w:id="196" w:author="elizamarysouza@gmail.com" w:date="2018-04-08T22:54:00Z">
        <w:r w:rsidR="00C90346">
          <w:rPr>
            <w:rFonts w:ascii="Times New Roman" w:hAnsi="Times New Roman"/>
            <w:b/>
            <w:bCs/>
            <w:caps/>
            <w:sz w:val="24"/>
            <w:szCs w:val="24"/>
            <w:lang w:val="pt-BR"/>
          </w:rPr>
          <w:t xml:space="preserve"> </w:t>
        </w:r>
      </w:ins>
      <w:proofErr w:type="gramStart"/>
      <w:r w:rsidRPr="009211E8">
        <w:rPr>
          <w:rFonts w:ascii="Times New Roman" w:hAnsi="Times New Roman"/>
          <w:b/>
          <w:bCs/>
          <w:caps/>
          <w:sz w:val="24"/>
          <w:szCs w:val="24"/>
          <w:lang w:val="pt-BR"/>
        </w:rPr>
        <w:t>Trabalhos</w:t>
      </w:r>
      <w:proofErr w:type="gramEnd"/>
      <w:r w:rsidRPr="009211E8">
        <w:rPr>
          <w:rFonts w:ascii="Times New Roman" w:hAnsi="Times New Roman"/>
          <w:b/>
          <w:bCs/>
          <w:caps/>
          <w:sz w:val="24"/>
          <w:szCs w:val="24"/>
          <w:lang w:val="pt-BR"/>
        </w:rPr>
        <w:t xml:space="preserve"> Relacionados</w:t>
      </w:r>
    </w:p>
    <w:p w14:paraId="7CBB98C8" w14:textId="77777777" w:rsidR="00BD2638" w:rsidRPr="009211E8" w:rsidRDefault="00BD2638">
      <w:pPr>
        <w:pStyle w:val="Corpo"/>
        <w:spacing w:line="360" w:lineRule="auto"/>
        <w:jc w:val="both"/>
        <w:rPr>
          <w:rFonts w:ascii="Times New Roman" w:eastAsia="Times New Roman" w:hAnsi="Times New Roman" w:cs="Times New Roman"/>
          <w:b/>
          <w:bCs/>
          <w:sz w:val="24"/>
          <w:szCs w:val="24"/>
          <w:lang w:val="pt-BR"/>
        </w:rPr>
      </w:pPr>
    </w:p>
    <w:p w14:paraId="43E12F36"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O Ministério da Saúde (BRASIL, 2013a, p.37), em sua cartilha destinada a reabilitação de pessoas pós AVC, aborda de forma resumida os principais aspectos referentes aos tipos de Afasia que podem ser adquiridas pelo paciente bem como alguns pontos acerca do tratamento a ser feito a fim de prover a reabilitação. A cartilha também aborda vários outros aspectos referentes aos indivíduos acometidos por tal enfermidade, como por exemplo, problemas motores e cognitivos que podem surgir e os primeiros passos para a reabilitação. </w:t>
      </w:r>
    </w:p>
    <w:p w14:paraId="30DCFC84"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Carolina Santos (2013) aborda em seu trabalho a construção de uma aplicação com foco no tratamento de pessoas com Dislalia,</w:t>
      </w:r>
      <w:ins w:id="197" w:author="elizamarysouza@gmail.com" w:date="2018-04-08T22:54:00Z">
        <w:r w:rsidR="00C90346">
          <w:rPr>
            <w:rFonts w:ascii="Times New Roman" w:hAnsi="Times New Roman"/>
            <w:sz w:val="24"/>
            <w:szCs w:val="24"/>
            <w:lang w:val="pt-BR"/>
          </w:rPr>
          <w:t xml:space="preserve"> voltado</w:t>
        </w:r>
      </w:ins>
      <w:r w:rsidRPr="009211E8">
        <w:rPr>
          <w:rFonts w:ascii="Times New Roman" w:hAnsi="Times New Roman"/>
          <w:sz w:val="24"/>
          <w:szCs w:val="24"/>
          <w:lang w:val="pt-BR"/>
        </w:rPr>
        <w:t xml:space="preserve"> principalmente</w:t>
      </w:r>
      <w:ins w:id="198" w:author="elizamarysouza@gmail.com" w:date="2018-04-08T22:55:00Z">
        <w:r w:rsidR="00C90346">
          <w:rPr>
            <w:rFonts w:ascii="Times New Roman" w:hAnsi="Times New Roman"/>
            <w:sz w:val="24"/>
            <w:szCs w:val="24"/>
            <w:lang w:val="pt-BR"/>
          </w:rPr>
          <w:t xml:space="preserve"> para </w:t>
        </w:r>
      </w:ins>
      <w:del w:id="199" w:author="elizamarysouza@gmail.com" w:date="2018-04-08T22:55:00Z">
        <w:r w:rsidRPr="009211E8" w:rsidDel="00C90346">
          <w:rPr>
            <w:rFonts w:ascii="Times New Roman" w:hAnsi="Times New Roman"/>
            <w:sz w:val="24"/>
            <w:szCs w:val="24"/>
            <w:lang w:val="pt-BR"/>
          </w:rPr>
          <w:delText xml:space="preserve"> </w:delText>
        </w:r>
      </w:del>
      <w:r w:rsidRPr="009211E8">
        <w:rPr>
          <w:rFonts w:ascii="Times New Roman" w:hAnsi="Times New Roman"/>
          <w:sz w:val="24"/>
          <w:szCs w:val="24"/>
          <w:lang w:val="pt-BR"/>
        </w:rPr>
        <w:t xml:space="preserve">crianças. </w:t>
      </w:r>
      <w:del w:id="200" w:author="elizamarysouza@gmail.com" w:date="2018-04-08T22:55:00Z">
        <w:r w:rsidRPr="009211E8" w:rsidDel="00C90346">
          <w:rPr>
            <w:rFonts w:ascii="Times New Roman" w:hAnsi="Times New Roman"/>
            <w:sz w:val="24"/>
            <w:szCs w:val="24"/>
            <w:lang w:val="pt-BR"/>
          </w:rPr>
          <w:delText xml:space="preserve">Entitulado </w:delText>
        </w:r>
      </w:del>
      <w:ins w:id="201" w:author="elizamarysouza@gmail.com" w:date="2018-04-08T22:55:00Z">
        <w:r w:rsidR="00C90346">
          <w:rPr>
            <w:rFonts w:ascii="Times New Roman" w:hAnsi="Times New Roman"/>
            <w:sz w:val="24"/>
            <w:szCs w:val="24"/>
            <w:lang w:val="pt-BR"/>
          </w:rPr>
          <w:t>O aplicativo é chamado de</w:t>
        </w:r>
        <w:r w:rsidR="00C90346" w:rsidRPr="009211E8">
          <w:rPr>
            <w:rFonts w:ascii="Times New Roman" w:hAnsi="Times New Roman"/>
            <w:sz w:val="24"/>
            <w:szCs w:val="24"/>
            <w:lang w:val="pt-BR"/>
          </w:rPr>
          <w:t xml:space="preserve"> </w:t>
        </w:r>
      </w:ins>
      <w:r w:rsidRPr="009211E8">
        <w:rPr>
          <w:rFonts w:ascii="Times New Roman" w:hAnsi="Times New Roman"/>
          <w:sz w:val="24"/>
          <w:szCs w:val="24"/>
          <w:lang w:val="pt-BR"/>
        </w:rPr>
        <w:t>“</w:t>
      </w:r>
      <w:proofErr w:type="spellStart"/>
      <w:r w:rsidRPr="009211E8">
        <w:rPr>
          <w:rFonts w:ascii="Times New Roman" w:hAnsi="Times New Roman"/>
          <w:sz w:val="24"/>
          <w:szCs w:val="24"/>
          <w:lang w:val="pt-BR"/>
        </w:rPr>
        <w:t>Disvoice</w:t>
      </w:r>
      <w:proofErr w:type="spellEnd"/>
      <w:r w:rsidRPr="009211E8">
        <w:rPr>
          <w:rFonts w:ascii="Times New Roman" w:hAnsi="Times New Roman"/>
          <w:sz w:val="24"/>
          <w:szCs w:val="24"/>
          <w:lang w:val="pt-BR"/>
        </w:rPr>
        <w:t xml:space="preserve">”, </w:t>
      </w:r>
      <w:del w:id="202" w:author="elizamarysouza@gmail.com" w:date="2018-04-08T22:55:00Z">
        <w:r w:rsidRPr="009211E8" w:rsidDel="00C90346">
          <w:rPr>
            <w:rFonts w:ascii="Times New Roman" w:hAnsi="Times New Roman"/>
            <w:sz w:val="24"/>
            <w:szCs w:val="24"/>
            <w:lang w:val="pt-BR"/>
          </w:rPr>
          <w:delText>o aplicativo</w:delText>
        </w:r>
      </w:del>
      <w:ins w:id="203" w:author="elizamarysouza@gmail.com" w:date="2018-04-08T22:55:00Z">
        <w:r w:rsidR="00C90346">
          <w:rPr>
            <w:rFonts w:ascii="Times New Roman" w:hAnsi="Times New Roman"/>
            <w:sz w:val="24"/>
            <w:szCs w:val="24"/>
            <w:lang w:val="pt-BR"/>
          </w:rPr>
          <w:t>foi</w:t>
        </w:r>
      </w:ins>
      <w:r w:rsidRPr="009211E8">
        <w:rPr>
          <w:rFonts w:ascii="Times New Roman" w:hAnsi="Times New Roman"/>
          <w:sz w:val="24"/>
          <w:szCs w:val="24"/>
          <w:lang w:val="pt-BR"/>
        </w:rPr>
        <w:t xml:space="preserve"> desenvolvido</w:t>
      </w:r>
      <w:ins w:id="204" w:author="elizamarysouza@gmail.com" w:date="2018-04-08T22:56:00Z">
        <w:r w:rsidR="00C90346">
          <w:rPr>
            <w:rFonts w:ascii="Times New Roman" w:hAnsi="Times New Roman"/>
            <w:sz w:val="24"/>
            <w:szCs w:val="24"/>
            <w:lang w:val="pt-BR"/>
          </w:rPr>
          <w:t xml:space="preserve"> para</w:t>
        </w:r>
      </w:ins>
      <w:r w:rsidRPr="009211E8">
        <w:rPr>
          <w:rFonts w:ascii="Times New Roman" w:hAnsi="Times New Roman"/>
          <w:sz w:val="24"/>
          <w:szCs w:val="24"/>
          <w:lang w:val="pt-BR"/>
        </w:rPr>
        <w:t xml:space="preserve"> identifica</w:t>
      </w:r>
      <w:ins w:id="205" w:author="elizamarysouza@gmail.com" w:date="2018-04-08T22:56:00Z">
        <w:r w:rsidR="00C90346">
          <w:rPr>
            <w:rFonts w:ascii="Times New Roman" w:hAnsi="Times New Roman"/>
            <w:sz w:val="24"/>
            <w:szCs w:val="24"/>
            <w:lang w:val="pt-BR"/>
          </w:rPr>
          <w:t>r</w:t>
        </w:r>
      </w:ins>
      <w:r w:rsidRPr="009211E8">
        <w:rPr>
          <w:rFonts w:ascii="Times New Roman" w:hAnsi="Times New Roman"/>
          <w:sz w:val="24"/>
          <w:szCs w:val="24"/>
          <w:lang w:val="pt-BR"/>
        </w:rPr>
        <w:t xml:space="preserve"> erros fonéticos proferidos pelo paciente, gerando estatísticas sobre tais erros que, posteriormente, serão utilizados pelo fonoaudiólogo a fim de prover o norteamento para o tratamento. </w:t>
      </w:r>
    </w:p>
    <w:p w14:paraId="28D01BE3" w14:textId="1F8796DF"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Bahia e Shun (2014) realizaram um estudo a fim de verificar a qualidade de vida de pacientes </w:t>
      </w:r>
      <w:proofErr w:type="spellStart"/>
      <w:r w:rsidRPr="009211E8">
        <w:rPr>
          <w:rFonts w:ascii="Times New Roman" w:hAnsi="Times New Roman"/>
          <w:sz w:val="24"/>
          <w:szCs w:val="24"/>
          <w:lang w:val="pt-BR"/>
        </w:rPr>
        <w:t>afá</w:t>
      </w:r>
      <w:proofErr w:type="spellEnd"/>
      <w:r>
        <w:rPr>
          <w:rFonts w:ascii="Times New Roman" w:hAnsi="Times New Roman"/>
          <w:sz w:val="24"/>
          <w:szCs w:val="24"/>
          <w:lang w:val="it-IT"/>
        </w:rPr>
        <w:t>sico</w:t>
      </w:r>
      <w:r w:rsidRPr="009211E8">
        <w:rPr>
          <w:rFonts w:ascii="Times New Roman" w:hAnsi="Times New Roman"/>
          <w:sz w:val="24"/>
          <w:szCs w:val="24"/>
          <w:lang w:val="pt-BR"/>
        </w:rPr>
        <w:t>s fluentes</w:t>
      </w:r>
      <w:ins w:id="206" w:author="elizamarysouza@gmail.com" w:date="2018-04-09T16:15:00Z">
        <w:r w:rsidR="00DC7A64">
          <w:rPr>
            <w:rFonts w:ascii="Times New Roman" w:hAnsi="Times New Roman"/>
            <w:sz w:val="24"/>
            <w:szCs w:val="24"/>
            <w:lang w:val="pt-BR"/>
          </w:rPr>
          <w:t xml:space="preserve"> </w:t>
        </w:r>
      </w:ins>
      <w:r w:rsidRPr="009211E8">
        <w:rPr>
          <w:rFonts w:ascii="Times New Roman" w:hAnsi="Times New Roman"/>
          <w:sz w:val="24"/>
          <w:szCs w:val="24"/>
          <w:lang w:val="pt-BR"/>
        </w:rPr>
        <w:t>(</w:t>
      </w:r>
      <w:proofErr w:type="spellStart"/>
      <w:r w:rsidRPr="009211E8">
        <w:rPr>
          <w:rFonts w:ascii="Times New Roman" w:hAnsi="Times New Roman"/>
          <w:sz w:val="24"/>
          <w:szCs w:val="24"/>
          <w:lang w:val="pt-BR"/>
        </w:rPr>
        <w:t>logorr</w:t>
      </w:r>
      <w:proofErr w:type="spellEnd"/>
      <w:r>
        <w:rPr>
          <w:rFonts w:ascii="Times New Roman" w:hAnsi="Times New Roman"/>
          <w:sz w:val="24"/>
          <w:szCs w:val="24"/>
          <w:lang w:val="fr-FR"/>
        </w:rPr>
        <w:t>é</w:t>
      </w:r>
      <w:r w:rsidRPr="009211E8">
        <w:rPr>
          <w:rFonts w:ascii="Times New Roman" w:hAnsi="Times New Roman"/>
          <w:sz w:val="24"/>
          <w:szCs w:val="24"/>
          <w:lang w:val="pt-BR"/>
        </w:rPr>
        <w:t>ia) e não fluentes. O estudo contou com um grupo de 11 pessoas, divididos em 6 fluentes e 5 não fluentes</w:t>
      </w:r>
      <w:ins w:id="207" w:author="elizamarysouza@gmail.com" w:date="2018-04-08T22:57:00Z">
        <w:r w:rsidR="00C90346">
          <w:rPr>
            <w:rFonts w:ascii="Times New Roman" w:hAnsi="Times New Roman"/>
            <w:sz w:val="24"/>
            <w:szCs w:val="24"/>
            <w:lang w:val="pt-BR"/>
          </w:rPr>
          <w:t>. Os autores utilizaram como base metodológica,</w:t>
        </w:r>
      </w:ins>
      <w:del w:id="208" w:author="elizamarysouza@gmail.com" w:date="2018-04-08T22:57:00Z">
        <w:r w:rsidRPr="009211E8" w:rsidDel="00C90346">
          <w:rPr>
            <w:rFonts w:ascii="Times New Roman" w:hAnsi="Times New Roman"/>
            <w:sz w:val="24"/>
            <w:szCs w:val="24"/>
            <w:lang w:val="pt-BR"/>
          </w:rPr>
          <w:delText>,</w:delText>
        </w:r>
      </w:del>
      <w:r w:rsidRPr="009211E8">
        <w:rPr>
          <w:rFonts w:ascii="Times New Roman" w:hAnsi="Times New Roman"/>
          <w:sz w:val="24"/>
          <w:szCs w:val="24"/>
          <w:lang w:val="pt-BR"/>
        </w:rPr>
        <w:t xml:space="preserve"> </w:t>
      </w:r>
      <w:del w:id="209" w:author="elizamarysouza@gmail.com" w:date="2018-04-08T22:57:00Z">
        <w:r w:rsidRPr="009211E8" w:rsidDel="00C90346">
          <w:rPr>
            <w:rFonts w:ascii="Times New Roman" w:hAnsi="Times New Roman"/>
            <w:sz w:val="24"/>
            <w:szCs w:val="24"/>
            <w:lang w:val="pt-BR"/>
          </w:rPr>
          <w:delText xml:space="preserve">sendo a metodologia </w:delText>
        </w:r>
      </w:del>
      <w:del w:id="210" w:author="elizamarysouza@gmail.com" w:date="2018-04-08T22:56:00Z">
        <w:r w:rsidRPr="009211E8" w:rsidDel="00C90346">
          <w:rPr>
            <w:rFonts w:ascii="Times New Roman" w:hAnsi="Times New Roman"/>
            <w:sz w:val="24"/>
            <w:szCs w:val="24"/>
            <w:lang w:val="pt-BR"/>
          </w:rPr>
          <w:delText xml:space="preserve">do </w:delText>
        </w:r>
      </w:del>
      <w:del w:id="211" w:author="elizamarysouza@gmail.com" w:date="2018-04-08T22:57:00Z">
        <w:r w:rsidRPr="009211E8" w:rsidDel="00C90346">
          <w:rPr>
            <w:rFonts w:ascii="Times New Roman" w:hAnsi="Times New Roman"/>
            <w:sz w:val="24"/>
            <w:szCs w:val="24"/>
            <w:lang w:val="pt-BR"/>
          </w:rPr>
          <w:delText xml:space="preserve">embasada em </w:delText>
        </w:r>
      </w:del>
      <w:r w:rsidRPr="009211E8">
        <w:rPr>
          <w:rFonts w:ascii="Times New Roman" w:hAnsi="Times New Roman"/>
          <w:sz w:val="24"/>
          <w:szCs w:val="24"/>
          <w:lang w:val="pt-BR"/>
        </w:rPr>
        <w:t xml:space="preserve">questionários, entrevistas e </w:t>
      </w:r>
      <w:ins w:id="212" w:author="elizamarysouza@gmail.com" w:date="2018-04-08T22:58:00Z">
        <w:r w:rsidR="00C90346">
          <w:rPr>
            <w:rFonts w:ascii="Times New Roman" w:hAnsi="Times New Roman"/>
            <w:sz w:val="24"/>
            <w:szCs w:val="24"/>
            <w:lang w:val="pt-BR"/>
          </w:rPr>
          <w:t xml:space="preserve">uma </w:t>
        </w:r>
      </w:ins>
      <w:del w:id="213" w:author="elizamarysouza@gmail.com" w:date="2018-04-08T22:58:00Z">
        <w:r w:rsidRPr="009211E8" w:rsidDel="00C90346">
          <w:rPr>
            <w:rFonts w:ascii="Times New Roman" w:hAnsi="Times New Roman"/>
            <w:sz w:val="24"/>
            <w:szCs w:val="24"/>
            <w:lang w:val="pt-BR"/>
          </w:rPr>
          <w:delText xml:space="preserve">numa adaptação da </w:delText>
        </w:r>
      </w:del>
      <w:r w:rsidRPr="009211E8">
        <w:rPr>
          <w:rFonts w:ascii="Times New Roman" w:hAnsi="Times New Roman"/>
          <w:sz w:val="24"/>
          <w:szCs w:val="24"/>
          <w:lang w:val="pt-BR"/>
        </w:rPr>
        <w:t xml:space="preserve">escala </w:t>
      </w:r>
      <w:proofErr w:type="spellStart"/>
      <w:r w:rsidRPr="009211E8">
        <w:rPr>
          <w:rFonts w:ascii="Times New Roman" w:hAnsi="Times New Roman"/>
          <w:sz w:val="24"/>
          <w:szCs w:val="24"/>
          <w:lang w:val="pt-BR"/>
        </w:rPr>
        <w:t>Rankin</w:t>
      </w:r>
      <w:proofErr w:type="spellEnd"/>
      <w:ins w:id="214" w:author="elizamarysouza@gmail.com" w:date="2018-04-08T22:58:00Z">
        <w:r w:rsidR="00C90346">
          <w:rPr>
            <w:rFonts w:ascii="Times New Roman" w:hAnsi="Times New Roman"/>
            <w:sz w:val="24"/>
            <w:szCs w:val="24"/>
            <w:lang w:val="pt-BR"/>
          </w:rPr>
          <w:t xml:space="preserve"> adaptada</w:t>
        </w:r>
      </w:ins>
      <w:r w:rsidRPr="009211E8">
        <w:rPr>
          <w:rFonts w:ascii="Times New Roman" w:hAnsi="Times New Roman"/>
          <w:sz w:val="24"/>
          <w:szCs w:val="24"/>
          <w:lang w:val="pt-BR"/>
        </w:rPr>
        <w:t>. O</w:t>
      </w:r>
      <w:ins w:id="215" w:author="elizamarysouza@gmail.com" w:date="2018-04-08T22:58:00Z">
        <w:r w:rsidR="00C90346">
          <w:rPr>
            <w:rFonts w:ascii="Times New Roman" w:hAnsi="Times New Roman"/>
            <w:sz w:val="24"/>
            <w:szCs w:val="24"/>
            <w:lang w:val="pt-BR"/>
          </w:rPr>
          <w:t xml:space="preserve">s resultados </w:t>
        </w:r>
        <w:proofErr w:type="spellStart"/>
        <w:r w:rsidR="00C90346">
          <w:rPr>
            <w:rFonts w:ascii="Times New Roman" w:hAnsi="Times New Roman"/>
            <w:sz w:val="24"/>
            <w:szCs w:val="24"/>
            <w:lang w:val="pt-BR"/>
          </w:rPr>
          <w:t>do</w:t>
        </w:r>
      </w:ins>
      <w:del w:id="216" w:author="elizamarysouza@gmail.com" w:date="2018-04-08T22:58:00Z">
        <w:r w:rsidRPr="009211E8" w:rsidDel="00C90346">
          <w:rPr>
            <w:rFonts w:ascii="Times New Roman" w:hAnsi="Times New Roman"/>
            <w:sz w:val="24"/>
            <w:szCs w:val="24"/>
            <w:lang w:val="pt-BR"/>
          </w:rPr>
          <w:delText xml:space="preserve"> </w:delText>
        </w:r>
      </w:del>
      <w:r w:rsidRPr="009211E8">
        <w:rPr>
          <w:rFonts w:ascii="Times New Roman" w:hAnsi="Times New Roman"/>
          <w:sz w:val="24"/>
          <w:szCs w:val="24"/>
          <w:lang w:val="pt-BR"/>
        </w:rPr>
        <w:t>estudo</w:t>
      </w:r>
      <w:proofErr w:type="spellEnd"/>
      <w:r w:rsidRPr="009211E8">
        <w:rPr>
          <w:rFonts w:ascii="Times New Roman" w:hAnsi="Times New Roman"/>
          <w:sz w:val="24"/>
          <w:szCs w:val="24"/>
          <w:lang w:val="pt-BR"/>
        </w:rPr>
        <w:t xml:space="preserve">, </w:t>
      </w:r>
      <w:del w:id="217" w:author="elizamarysouza@gmail.com" w:date="2018-04-08T22:58:00Z">
        <w:r w:rsidRPr="009211E8" w:rsidDel="00C90346">
          <w:rPr>
            <w:rFonts w:ascii="Times New Roman" w:hAnsi="Times New Roman"/>
            <w:sz w:val="24"/>
            <w:szCs w:val="24"/>
            <w:lang w:val="pt-BR"/>
          </w:rPr>
          <w:delText>através da sua conclusão, relatou</w:delText>
        </w:r>
      </w:del>
      <w:ins w:id="218" w:author="elizamarysouza@gmail.com" w:date="2018-04-08T22:58:00Z">
        <w:r w:rsidR="00C90346">
          <w:rPr>
            <w:rFonts w:ascii="Times New Roman" w:hAnsi="Times New Roman"/>
            <w:sz w:val="24"/>
            <w:szCs w:val="24"/>
            <w:lang w:val="pt-BR"/>
          </w:rPr>
          <w:t>mostraram</w:t>
        </w:r>
      </w:ins>
      <w:r w:rsidRPr="009211E8">
        <w:rPr>
          <w:rFonts w:ascii="Times New Roman" w:hAnsi="Times New Roman"/>
          <w:sz w:val="24"/>
          <w:szCs w:val="24"/>
          <w:lang w:val="pt-BR"/>
        </w:rPr>
        <w:t xml:space="preserve"> que os pacientes que apresenta</w:t>
      </w:r>
      <w:ins w:id="219" w:author="elizamarysouza@gmail.com" w:date="2018-04-08T22:58:00Z">
        <w:r w:rsidR="00C90346">
          <w:rPr>
            <w:rFonts w:ascii="Times New Roman" w:hAnsi="Times New Roman"/>
            <w:sz w:val="24"/>
            <w:szCs w:val="24"/>
            <w:lang w:val="pt-BR"/>
          </w:rPr>
          <w:t>ra</w:t>
        </w:r>
      </w:ins>
      <w:r w:rsidRPr="009211E8">
        <w:rPr>
          <w:rFonts w:ascii="Times New Roman" w:hAnsi="Times New Roman"/>
          <w:sz w:val="24"/>
          <w:szCs w:val="24"/>
          <w:lang w:val="pt-BR"/>
        </w:rPr>
        <w:t>m perda considerável da capacidade de comunicação e utiliza</w:t>
      </w:r>
      <w:ins w:id="220" w:author="elizamarysouza@gmail.com" w:date="2018-04-08T22:58:00Z">
        <w:r w:rsidR="00C90346">
          <w:rPr>
            <w:rFonts w:ascii="Times New Roman" w:hAnsi="Times New Roman"/>
            <w:sz w:val="24"/>
            <w:szCs w:val="24"/>
            <w:lang w:val="pt-BR"/>
          </w:rPr>
          <w:t>va</w:t>
        </w:r>
      </w:ins>
      <w:r w:rsidRPr="009211E8">
        <w:rPr>
          <w:rFonts w:ascii="Times New Roman" w:hAnsi="Times New Roman"/>
          <w:sz w:val="24"/>
          <w:szCs w:val="24"/>
          <w:lang w:val="pt-BR"/>
        </w:rPr>
        <w:t>m algum meio complementar para poder se relacionar (</w:t>
      </w:r>
      <w:proofErr w:type="spellStart"/>
      <w:r w:rsidRPr="009211E8">
        <w:rPr>
          <w:rFonts w:ascii="Times New Roman" w:hAnsi="Times New Roman"/>
          <w:sz w:val="24"/>
          <w:szCs w:val="24"/>
          <w:lang w:val="pt-BR"/>
        </w:rPr>
        <w:t>afá</w:t>
      </w:r>
      <w:proofErr w:type="spellEnd"/>
      <w:r>
        <w:rPr>
          <w:rFonts w:ascii="Times New Roman" w:hAnsi="Times New Roman"/>
          <w:sz w:val="24"/>
          <w:szCs w:val="24"/>
          <w:lang w:val="it-IT"/>
        </w:rPr>
        <w:t>sico</w:t>
      </w:r>
      <w:r w:rsidRPr="009211E8">
        <w:rPr>
          <w:rFonts w:ascii="Times New Roman" w:hAnsi="Times New Roman"/>
          <w:sz w:val="24"/>
          <w:szCs w:val="24"/>
          <w:lang w:val="pt-BR"/>
        </w:rPr>
        <w:t>s não fluentes), apresenta</w:t>
      </w:r>
      <w:ins w:id="221" w:author="elizamarysouza@gmail.com" w:date="2018-04-08T22:58:00Z">
        <w:r w:rsidR="00C90346">
          <w:rPr>
            <w:rFonts w:ascii="Times New Roman" w:hAnsi="Times New Roman"/>
            <w:sz w:val="24"/>
            <w:szCs w:val="24"/>
            <w:lang w:val="pt-BR"/>
          </w:rPr>
          <w:t>ra</w:t>
        </w:r>
      </w:ins>
      <w:r w:rsidRPr="009211E8">
        <w:rPr>
          <w:rFonts w:ascii="Times New Roman" w:hAnsi="Times New Roman"/>
          <w:sz w:val="24"/>
          <w:szCs w:val="24"/>
          <w:lang w:val="pt-BR"/>
        </w:rPr>
        <w:t xml:space="preserve">m uma queda na qualidade de vida, uma vez que a capacidade de comunicação e socialização encontram - se debilitadas.  </w:t>
      </w:r>
    </w:p>
    <w:p w14:paraId="52CA9553"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proofErr w:type="spellStart"/>
      <w:r w:rsidRPr="009211E8">
        <w:rPr>
          <w:rFonts w:ascii="Times New Roman" w:hAnsi="Times New Roman"/>
          <w:sz w:val="24"/>
          <w:szCs w:val="24"/>
          <w:lang w:val="pt-BR"/>
        </w:rPr>
        <w:t>Ramsbertger</w:t>
      </w:r>
      <w:proofErr w:type="spellEnd"/>
      <w:r w:rsidRPr="009211E8">
        <w:rPr>
          <w:rFonts w:ascii="Times New Roman" w:hAnsi="Times New Roman"/>
          <w:sz w:val="24"/>
          <w:szCs w:val="24"/>
          <w:lang w:val="pt-BR"/>
        </w:rPr>
        <w:t xml:space="preserve"> e </w:t>
      </w:r>
      <w:proofErr w:type="spellStart"/>
      <w:r w:rsidRPr="009211E8">
        <w:rPr>
          <w:rFonts w:ascii="Times New Roman" w:hAnsi="Times New Roman"/>
          <w:sz w:val="24"/>
          <w:szCs w:val="24"/>
          <w:lang w:val="pt-BR"/>
        </w:rPr>
        <w:t>Messamer</w:t>
      </w:r>
      <w:proofErr w:type="spellEnd"/>
      <w:r w:rsidRPr="009211E8">
        <w:rPr>
          <w:rFonts w:ascii="Times New Roman" w:hAnsi="Times New Roman"/>
          <w:sz w:val="24"/>
          <w:szCs w:val="24"/>
          <w:lang w:val="pt-BR"/>
        </w:rPr>
        <w:t xml:space="preserve"> (2014) realizaram um estudo com foco na utilização de tablets e smartphones em meio clínico, com foco no tratamento da Afasia.  O intuito </w:t>
      </w:r>
      <w:r w:rsidRPr="009211E8">
        <w:rPr>
          <w:rFonts w:ascii="Times New Roman" w:hAnsi="Times New Roman"/>
          <w:sz w:val="24"/>
          <w:szCs w:val="24"/>
          <w:lang w:val="pt-BR"/>
        </w:rPr>
        <w:lastRenderedPageBreak/>
        <w:t>do</w:t>
      </w:r>
      <w:ins w:id="222" w:author="elizamarysouza@gmail.com" w:date="2018-04-08T22:59:00Z">
        <w:r w:rsidR="00C90346">
          <w:rPr>
            <w:rFonts w:ascii="Times New Roman" w:hAnsi="Times New Roman"/>
            <w:sz w:val="24"/>
            <w:szCs w:val="24"/>
            <w:lang w:val="pt-BR"/>
          </w:rPr>
          <w:t>s</w:t>
        </w:r>
      </w:ins>
      <w:r w:rsidRPr="009211E8">
        <w:rPr>
          <w:rFonts w:ascii="Times New Roman" w:hAnsi="Times New Roman"/>
          <w:sz w:val="24"/>
          <w:szCs w:val="24"/>
          <w:lang w:val="pt-BR"/>
        </w:rPr>
        <w:t xml:space="preserve"> </w:t>
      </w:r>
      <w:del w:id="223" w:author="elizamarysouza@gmail.com" w:date="2018-04-08T22:59:00Z">
        <w:r w:rsidDel="00C90346">
          <w:rPr>
            <w:rFonts w:ascii="Times New Roman" w:hAnsi="Times New Roman"/>
            <w:sz w:val="24"/>
            <w:szCs w:val="24"/>
            <w:lang w:val="pt-PT"/>
          </w:rPr>
          <w:delText xml:space="preserve">artigo </w:delText>
        </w:r>
      </w:del>
      <w:ins w:id="224" w:author="elizamarysouza@gmail.com" w:date="2018-04-08T22:59:00Z">
        <w:r w:rsidR="00C90346">
          <w:rPr>
            <w:rFonts w:ascii="Times New Roman" w:hAnsi="Times New Roman"/>
            <w:sz w:val="24"/>
            <w:szCs w:val="24"/>
            <w:lang w:val="pt-PT"/>
          </w:rPr>
          <w:t>autores foi</w:t>
        </w:r>
      </w:ins>
      <w:del w:id="225" w:author="elizamarysouza@gmail.com" w:date="2018-04-08T22:59:00Z">
        <w:r w:rsidRPr="009211E8" w:rsidDel="00C90346">
          <w:rPr>
            <w:rFonts w:ascii="Times New Roman" w:hAnsi="Times New Roman"/>
            <w:sz w:val="24"/>
            <w:szCs w:val="24"/>
            <w:lang w:val="pt-BR"/>
          </w:rPr>
          <w:delText>é</w:delText>
        </w:r>
      </w:del>
      <w:r w:rsidRPr="009211E8">
        <w:rPr>
          <w:rFonts w:ascii="Times New Roman" w:hAnsi="Times New Roman"/>
          <w:sz w:val="24"/>
          <w:szCs w:val="24"/>
          <w:lang w:val="pt-BR"/>
        </w:rPr>
        <w:t xml:space="preserve"> </w:t>
      </w:r>
      <w:del w:id="226" w:author="elizamarysouza@gmail.com" w:date="2018-04-08T22:59:00Z">
        <w:r w:rsidDel="00C90346">
          <w:rPr>
            <w:rFonts w:ascii="Times New Roman" w:hAnsi="Times New Roman"/>
            <w:sz w:val="24"/>
            <w:szCs w:val="24"/>
            <w:lang w:val="pt-PT"/>
          </w:rPr>
          <w:delText>oferece</w:delText>
        </w:r>
        <w:r w:rsidRPr="009211E8" w:rsidDel="00C90346">
          <w:rPr>
            <w:rFonts w:ascii="Times New Roman" w:hAnsi="Times New Roman"/>
            <w:sz w:val="24"/>
            <w:szCs w:val="24"/>
            <w:lang w:val="pt-BR"/>
          </w:rPr>
          <w:delText>r</w:delText>
        </w:r>
        <w:r w:rsidDel="00C90346">
          <w:rPr>
            <w:rFonts w:ascii="Times New Roman" w:hAnsi="Times New Roman"/>
            <w:sz w:val="24"/>
            <w:szCs w:val="24"/>
            <w:lang w:val="fr-FR"/>
          </w:rPr>
          <w:delText xml:space="preserve"> </w:delText>
        </w:r>
      </w:del>
      <w:ins w:id="227" w:author="elizamarysouza@gmail.com" w:date="2018-04-08T22:59:00Z">
        <w:r w:rsidR="00C90346">
          <w:rPr>
            <w:rFonts w:ascii="Times New Roman" w:hAnsi="Times New Roman"/>
            <w:sz w:val="24"/>
            <w:szCs w:val="24"/>
            <w:lang w:val="pt-PT"/>
          </w:rPr>
          <w:t>descrever</w:t>
        </w:r>
        <w:r w:rsidR="00C90346">
          <w:rPr>
            <w:rFonts w:ascii="Times New Roman" w:hAnsi="Times New Roman"/>
            <w:sz w:val="24"/>
            <w:szCs w:val="24"/>
            <w:lang w:val="fr-FR"/>
          </w:rPr>
          <w:t xml:space="preserve"> </w:t>
        </w:r>
      </w:ins>
      <w:r>
        <w:rPr>
          <w:rFonts w:ascii="Times New Roman" w:hAnsi="Times New Roman"/>
          <w:sz w:val="24"/>
          <w:szCs w:val="24"/>
          <w:lang w:val="fr-FR"/>
        </w:rPr>
        <w:t>orienta</w:t>
      </w:r>
      <w:r>
        <w:rPr>
          <w:rFonts w:ascii="Times New Roman" w:hAnsi="Times New Roman"/>
          <w:sz w:val="24"/>
          <w:szCs w:val="24"/>
          <w:lang w:val="pt-PT"/>
        </w:rPr>
        <w:t>ções de melhores pr</w:t>
      </w:r>
      <w:r w:rsidRPr="009211E8">
        <w:rPr>
          <w:rFonts w:ascii="Times New Roman" w:hAnsi="Times New Roman"/>
          <w:sz w:val="24"/>
          <w:szCs w:val="24"/>
          <w:lang w:val="pt-BR"/>
        </w:rPr>
        <w:t>á</w:t>
      </w:r>
      <w:r>
        <w:rPr>
          <w:rFonts w:ascii="Times New Roman" w:hAnsi="Times New Roman"/>
          <w:sz w:val="24"/>
          <w:szCs w:val="24"/>
          <w:lang w:val="pt-PT"/>
        </w:rPr>
        <w:t>ticas para a integração de aplicativos em reabilitaçã</w:t>
      </w:r>
      <w:r w:rsidRPr="009211E8">
        <w:rPr>
          <w:rFonts w:ascii="Times New Roman" w:hAnsi="Times New Roman"/>
          <w:sz w:val="24"/>
          <w:szCs w:val="24"/>
          <w:lang w:val="pt-BR"/>
        </w:rPr>
        <w:t>o que podem ser usados no tratamento e, e</w:t>
      </w:r>
      <w:r>
        <w:rPr>
          <w:rFonts w:ascii="Times New Roman" w:hAnsi="Times New Roman"/>
          <w:sz w:val="24"/>
          <w:szCs w:val="24"/>
          <w:lang w:val="pt-PT"/>
        </w:rPr>
        <w:t>m conjunto com as diretrizes de pr</w:t>
      </w:r>
      <w:r w:rsidRPr="009211E8">
        <w:rPr>
          <w:rFonts w:ascii="Times New Roman" w:hAnsi="Times New Roman"/>
          <w:sz w:val="24"/>
          <w:szCs w:val="24"/>
          <w:lang w:val="pt-BR"/>
        </w:rPr>
        <w:t>á</w:t>
      </w:r>
      <w:r>
        <w:rPr>
          <w:rFonts w:ascii="Times New Roman" w:hAnsi="Times New Roman"/>
          <w:sz w:val="24"/>
          <w:szCs w:val="24"/>
          <w:lang w:val="pt-PT"/>
        </w:rPr>
        <w:t>tica baseada em evid</w:t>
      </w:r>
      <w:r>
        <w:rPr>
          <w:rFonts w:ascii="Times New Roman" w:hAnsi="Times New Roman"/>
          <w:sz w:val="24"/>
          <w:szCs w:val="24"/>
          <w:lang w:val="fr-FR"/>
        </w:rPr>
        <w:t>ê</w:t>
      </w:r>
      <w:r>
        <w:rPr>
          <w:rFonts w:ascii="Times New Roman" w:hAnsi="Times New Roman"/>
          <w:sz w:val="24"/>
          <w:szCs w:val="24"/>
          <w:lang w:val="pt-PT"/>
        </w:rPr>
        <w:t>ncias</w:t>
      </w:r>
      <w:ins w:id="228" w:author="elizamarysouza@gmail.com" w:date="2018-04-08T23:00:00Z">
        <w:r w:rsidR="00C90346">
          <w:rPr>
            <w:rFonts w:ascii="Times New Roman" w:hAnsi="Times New Roman"/>
            <w:sz w:val="24"/>
            <w:szCs w:val="24"/>
            <w:lang w:val="pt-PT"/>
          </w:rPr>
          <w:t>. Os autores</w:t>
        </w:r>
      </w:ins>
      <w:del w:id="229" w:author="elizamarysouza@gmail.com" w:date="2018-04-08T23:00:00Z">
        <w:r w:rsidDel="00C90346">
          <w:rPr>
            <w:rFonts w:ascii="Times New Roman" w:hAnsi="Times New Roman"/>
            <w:sz w:val="24"/>
            <w:szCs w:val="24"/>
            <w:lang w:val="pt-PT"/>
          </w:rPr>
          <w:delText xml:space="preserve">, ele </w:delText>
        </w:r>
      </w:del>
      <w:r>
        <w:rPr>
          <w:rFonts w:ascii="Times New Roman" w:hAnsi="Times New Roman"/>
          <w:sz w:val="24"/>
          <w:szCs w:val="24"/>
          <w:lang w:val="pt-PT"/>
        </w:rPr>
        <w:t>descreve</w:t>
      </w:r>
      <w:ins w:id="230" w:author="elizamarysouza@gmail.com" w:date="2018-04-08T23:00:00Z">
        <w:r w:rsidR="00C90346">
          <w:rPr>
            <w:rFonts w:ascii="Times New Roman" w:hAnsi="Times New Roman"/>
            <w:sz w:val="24"/>
            <w:szCs w:val="24"/>
            <w:lang w:val="pt-PT"/>
          </w:rPr>
          <w:t>m</w:t>
        </w:r>
      </w:ins>
      <w:r>
        <w:rPr>
          <w:rFonts w:ascii="Times New Roman" w:hAnsi="Times New Roman"/>
          <w:sz w:val="24"/>
          <w:szCs w:val="24"/>
          <w:lang w:val="pt-PT"/>
        </w:rPr>
        <w:t xml:space="preserve"> as etapas para decidir quais aplicativos </w:t>
      </w:r>
      <w:r w:rsidRPr="009211E8">
        <w:rPr>
          <w:rFonts w:ascii="Times New Roman" w:hAnsi="Times New Roman"/>
          <w:sz w:val="24"/>
          <w:szCs w:val="24"/>
          <w:lang w:val="pt-BR"/>
        </w:rPr>
        <w:t>deve</w:t>
      </w:r>
      <w:ins w:id="231" w:author="elizamarysouza@gmail.com" w:date="2018-04-08T22:59:00Z">
        <w:r w:rsidR="00C90346">
          <w:rPr>
            <w:rFonts w:ascii="Times New Roman" w:hAnsi="Times New Roman"/>
            <w:sz w:val="24"/>
            <w:szCs w:val="24"/>
            <w:lang w:val="pt-BR"/>
          </w:rPr>
          <w:t>m</w:t>
        </w:r>
      </w:ins>
      <w:del w:id="232" w:author="elizamarysouza@gmail.com" w:date="2018-04-08T22:59:00Z">
        <w:r w:rsidRPr="009211E8" w:rsidDel="00C90346">
          <w:rPr>
            <w:rFonts w:ascii="Times New Roman" w:hAnsi="Times New Roman"/>
            <w:sz w:val="24"/>
            <w:szCs w:val="24"/>
            <w:lang w:val="pt-BR"/>
          </w:rPr>
          <w:delText xml:space="preserve"> -</w:delText>
        </w:r>
      </w:del>
      <w:r w:rsidRPr="009211E8">
        <w:rPr>
          <w:rFonts w:ascii="Times New Roman" w:hAnsi="Times New Roman"/>
          <w:sz w:val="24"/>
          <w:szCs w:val="24"/>
          <w:lang w:val="pt-BR"/>
        </w:rPr>
        <w:t xml:space="preserve"> se</w:t>
      </w:r>
      <w:ins w:id="233" w:author="elizamarysouza@gmail.com" w:date="2018-04-08T22:59:00Z">
        <w:r w:rsidR="00C90346">
          <w:rPr>
            <w:rFonts w:ascii="Times New Roman" w:hAnsi="Times New Roman"/>
            <w:sz w:val="24"/>
            <w:szCs w:val="24"/>
            <w:lang w:val="pt-BR"/>
          </w:rPr>
          <w:t>r</w:t>
        </w:r>
      </w:ins>
      <w:r>
        <w:rPr>
          <w:rFonts w:ascii="Times New Roman" w:hAnsi="Times New Roman"/>
          <w:sz w:val="24"/>
          <w:szCs w:val="24"/>
          <w:lang w:val="pt-PT"/>
        </w:rPr>
        <w:t xml:space="preserve"> considera</w:t>
      </w:r>
      <w:del w:id="234" w:author="elizamarysouza@gmail.com" w:date="2018-04-08T22:59:00Z">
        <w:r w:rsidDel="00C90346">
          <w:rPr>
            <w:rFonts w:ascii="Times New Roman" w:hAnsi="Times New Roman"/>
            <w:sz w:val="24"/>
            <w:szCs w:val="24"/>
            <w:lang w:val="pt-PT"/>
          </w:rPr>
          <w:delText>r</w:delText>
        </w:r>
      </w:del>
      <w:ins w:id="235" w:author="elizamarysouza@gmail.com" w:date="2018-04-08T22:59:00Z">
        <w:r w:rsidR="00C90346">
          <w:rPr>
            <w:rFonts w:ascii="Times New Roman" w:hAnsi="Times New Roman"/>
            <w:sz w:val="24"/>
            <w:szCs w:val="24"/>
            <w:lang w:val="pt-PT"/>
          </w:rPr>
          <w:t>dos</w:t>
        </w:r>
      </w:ins>
      <w:r>
        <w:rPr>
          <w:rFonts w:ascii="Times New Roman" w:hAnsi="Times New Roman"/>
          <w:sz w:val="24"/>
          <w:szCs w:val="24"/>
          <w:lang w:val="pt-PT"/>
        </w:rPr>
        <w:t xml:space="preserve"> e como julgar a sua adequaçã</w:t>
      </w:r>
      <w:r w:rsidRPr="009211E8">
        <w:rPr>
          <w:rFonts w:ascii="Times New Roman" w:hAnsi="Times New Roman"/>
          <w:sz w:val="24"/>
          <w:szCs w:val="24"/>
          <w:lang w:val="pt-BR"/>
        </w:rPr>
        <w:t>o, uma vez que o</w:t>
      </w:r>
      <w:ins w:id="236" w:author="elizamarysouza@gmail.com" w:date="2018-04-08T23:00:00Z">
        <w:r w:rsidR="00C90346">
          <w:rPr>
            <w:rFonts w:ascii="Times New Roman" w:hAnsi="Times New Roman"/>
            <w:sz w:val="24"/>
            <w:szCs w:val="24"/>
            <w:lang w:val="pt-BR"/>
          </w:rPr>
          <w:t>s</w:t>
        </w:r>
      </w:ins>
      <w:r w:rsidRPr="009211E8">
        <w:rPr>
          <w:rFonts w:ascii="Times New Roman" w:hAnsi="Times New Roman"/>
          <w:sz w:val="24"/>
          <w:szCs w:val="24"/>
          <w:lang w:val="pt-BR"/>
        </w:rPr>
        <w:t xml:space="preserve"> próprio</w:t>
      </w:r>
      <w:ins w:id="237" w:author="elizamarysouza@gmail.com" w:date="2018-04-08T23:00:00Z">
        <w:r w:rsidR="00C90346">
          <w:rPr>
            <w:rFonts w:ascii="Times New Roman" w:hAnsi="Times New Roman"/>
            <w:sz w:val="24"/>
            <w:szCs w:val="24"/>
            <w:lang w:val="pt-BR"/>
          </w:rPr>
          <w:t>s</w:t>
        </w:r>
      </w:ins>
      <w:r w:rsidRPr="009211E8">
        <w:rPr>
          <w:rFonts w:ascii="Times New Roman" w:hAnsi="Times New Roman"/>
          <w:sz w:val="24"/>
          <w:szCs w:val="24"/>
          <w:lang w:val="pt-BR"/>
        </w:rPr>
        <w:t xml:space="preserve"> autor</w:t>
      </w:r>
      <w:ins w:id="238" w:author="elizamarysouza@gmail.com" w:date="2018-04-08T23:00:00Z">
        <w:r w:rsidR="00C90346">
          <w:rPr>
            <w:rFonts w:ascii="Times New Roman" w:hAnsi="Times New Roman"/>
            <w:sz w:val="24"/>
            <w:szCs w:val="24"/>
            <w:lang w:val="pt-BR"/>
          </w:rPr>
          <w:t>es</w:t>
        </w:r>
      </w:ins>
      <w:r w:rsidRPr="009211E8">
        <w:rPr>
          <w:rFonts w:ascii="Times New Roman" w:hAnsi="Times New Roman"/>
          <w:sz w:val="24"/>
          <w:szCs w:val="24"/>
          <w:lang w:val="pt-BR"/>
        </w:rPr>
        <w:t xml:space="preserve"> descreve</w:t>
      </w:r>
      <w:ins w:id="239" w:author="elizamarysouza@gmail.com" w:date="2018-04-08T23:00:00Z">
        <w:r w:rsidR="00C90346">
          <w:rPr>
            <w:rFonts w:ascii="Times New Roman" w:hAnsi="Times New Roman"/>
            <w:sz w:val="24"/>
            <w:szCs w:val="24"/>
            <w:lang w:val="pt-BR"/>
          </w:rPr>
          <w:t>m</w:t>
        </w:r>
      </w:ins>
      <w:r w:rsidRPr="009211E8">
        <w:rPr>
          <w:rFonts w:ascii="Times New Roman" w:hAnsi="Times New Roman"/>
          <w:sz w:val="24"/>
          <w:szCs w:val="24"/>
          <w:lang w:val="pt-BR"/>
        </w:rPr>
        <w:t xml:space="preserve"> que existem aplicações que apesar de não serem destinadas ao tratamento clínico em si, podem ser </w:t>
      </w:r>
      <w:del w:id="240" w:author="elizamarysouza@gmail.com" w:date="2018-04-08T23:00:00Z">
        <w:r w:rsidRPr="009211E8" w:rsidDel="00C90346">
          <w:rPr>
            <w:rFonts w:ascii="Times New Roman" w:hAnsi="Times New Roman"/>
            <w:sz w:val="24"/>
            <w:szCs w:val="24"/>
            <w:lang w:val="pt-BR"/>
          </w:rPr>
          <w:delText xml:space="preserve">usados </w:delText>
        </w:r>
      </w:del>
      <w:ins w:id="241" w:author="elizamarysouza@gmail.com" w:date="2018-04-08T23:00:00Z">
        <w:r w:rsidR="00C90346" w:rsidRPr="009211E8">
          <w:rPr>
            <w:rFonts w:ascii="Times New Roman" w:hAnsi="Times New Roman"/>
            <w:sz w:val="24"/>
            <w:szCs w:val="24"/>
            <w:lang w:val="pt-BR"/>
          </w:rPr>
          <w:t>usad</w:t>
        </w:r>
        <w:r w:rsidR="00C90346">
          <w:rPr>
            <w:rFonts w:ascii="Times New Roman" w:hAnsi="Times New Roman"/>
            <w:sz w:val="24"/>
            <w:szCs w:val="24"/>
            <w:lang w:val="pt-BR"/>
          </w:rPr>
          <w:t>a</w:t>
        </w:r>
        <w:r w:rsidR="00C90346" w:rsidRPr="009211E8">
          <w:rPr>
            <w:rFonts w:ascii="Times New Roman" w:hAnsi="Times New Roman"/>
            <w:sz w:val="24"/>
            <w:szCs w:val="24"/>
            <w:lang w:val="pt-BR"/>
          </w:rPr>
          <w:t xml:space="preserve">s </w:t>
        </w:r>
      </w:ins>
      <w:r w:rsidRPr="009211E8">
        <w:rPr>
          <w:rFonts w:ascii="Times New Roman" w:hAnsi="Times New Roman"/>
          <w:sz w:val="24"/>
          <w:szCs w:val="24"/>
          <w:lang w:val="pt-BR"/>
        </w:rPr>
        <w:t>como possíveis ferramentas</w:t>
      </w:r>
      <w:ins w:id="242" w:author="elizamarysouza@gmail.com" w:date="2018-04-08T23:01:00Z">
        <w:r w:rsidR="00C90346">
          <w:rPr>
            <w:rFonts w:ascii="Times New Roman" w:hAnsi="Times New Roman"/>
            <w:sz w:val="24"/>
            <w:szCs w:val="24"/>
            <w:lang w:val="pt-BR"/>
          </w:rPr>
          <w:t xml:space="preserve"> de apoio</w:t>
        </w:r>
      </w:ins>
      <w:r w:rsidRPr="009211E8">
        <w:rPr>
          <w:rFonts w:ascii="Times New Roman" w:hAnsi="Times New Roman"/>
          <w:sz w:val="24"/>
          <w:szCs w:val="24"/>
          <w:lang w:val="pt-BR"/>
        </w:rPr>
        <w:t>. O</w:t>
      </w:r>
      <w:ins w:id="243" w:author="elizamarysouza@gmail.com" w:date="2018-04-08T23:01:00Z">
        <w:r w:rsidR="00C90346">
          <w:rPr>
            <w:rFonts w:ascii="Times New Roman" w:hAnsi="Times New Roman"/>
            <w:sz w:val="24"/>
            <w:szCs w:val="24"/>
            <w:lang w:val="pt-BR"/>
          </w:rPr>
          <w:t>s</w:t>
        </w:r>
      </w:ins>
      <w:r w:rsidRPr="009211E8">
        <w:rPr>
          <w:rFonts w:ascii="Times New Roman" w:hAnsi="Times New Roman"/>
          <w:sz w:val="24"/>
          <w:szCs w:val="24"/>
          <w:lang w:val="pt-BR"/>
        </w:rPr>
        <w:t xml:space="preserve"> </w:t>
      </w:r>
      <w:del w:id="244" w:author="elizamarysouza@gmail.com" w:date="2018-04-08T23:01:00Z">
        <w:r w:rsidRPr="009211E8" w:rsidDel="00C90346">
          <w:rPr>
            <w:rFonts w:ascii="Times New Roman" w:hAnsi="Times New Roman"/>
            <w:sz w:val="24"/>
            <w:szCs w:val="24"/>
            <w:lang w:val="pt-BR"/>
          </w:rPr>
          <w:delText xml:space="preserve">artigo </w:delText>
        </w:r>
      </w:del>
      <w:ins w:id="245" w:author="elizamarysouza@gmail.com" w:date="2018-04-08T23:01:00Z">
        <w:r w:rsidR="00C90346">
          <w:rPr>
            <w:rFonts w:ascii="Times New Roman" w:hAnsi="Times New Roman"/>
            <w:sz w:val="24"/>
            <w:szCs w:val="24"/>
            <w:lang w:val="pt-BR"/>
          </w:rPr>
          <w:t>autores</w:t>
        </w:r>
        <w:r w:rsidR="00C90346" w:rsidRPr="009211E8">
          <w:rPr>
            <w:rFonts w:ascii="Times New Roman" w:hAnsi="Times New Roman"/>
            <w:sz w:val="24"/>
            <w:szCs w:val="24"/>
            <w:lang w:val="pt-BR"/>
          </w:rPr>
          <w:t xml:space="preserve"> </w:t>
        </w:r>
      </w:ins>
      <w:r w:rsidRPr="009211E8">
        <w:rPr>
          <w:rFonts w:ascii="Times New Roman" w:hAnsi="Times New Roman"/>
          <w:sz w:val="24"/>
          <w:szCs w:val="24"/>
          <w:lang w:val="pt-BR"/>
        </w:rPr>
        <w:t>também cita</w:t>
      </w:r>
      <w:ins w:id="246" w:author="elizamarysouza@gmail.com" w:date="2018-04-08T23:01:00Z">
        <w:r w:rsidR="00C90346">
          <w:rPr>
            <w:rFonts w:ascii="Times New Roman" w:hAnsi="Times New Roman"/>
            <w:sz w:val="24"/>
            <w:szCs w:val="24"/>
            <w:lang w:val="pt-BR"/>
          </w:rPr>
          <w:t>m</w:t>
        </w:r>
      </w:ins>
      <w:r w:rsidRPr="009211E8">
        <w:rPr>
          <w:rFonts w:ascii="Times New Roman" w:hAnsi="Times New Roman"/>
          <w:sz w:val="24"/>
          <w:szCs w:val="24"/>
          <w:lang w:val="pt-BR"/>
        </w:rPr>
        <w:t xml:space="preserve"> alguns aplicativos já desenvolvidos com o foco n</w:t>
      </w:r>
      <w:ins w:id="247" w:author="elizamarysouza@gmail.com" w:date="2018-04-08T23:01:00Z">
        <w:r w:rsidR="00C90346">
          <w:rPr>
            <w:rFonts w:ascii="Times New Roman" w:hAnsi="Times New Roman"/>
            <w:sz w:val="24"/>
            <w:szCs w:val="24"/>
            <w:lang w:val="pt-BR"/>
          </w:rPr>
          <w:t>este tipo d</w:t>
        </w:r>
      </w:ins>
      <w:del w:id="248" w:author="elizamarysouza@gmail.com" w:date="2018-04-08T23:01:00Z">
        <w:r w:rsidRPr="009211E8" w:rsidDel="00C90346">
          <w:rPr>
            <w:rFonts w:ascii="Times New Roman" w:hAnsi="Times New Roman"/>
            <w:sz w:val="24"/>
            <w:szCs w:val="24"/>
            <w:lang w:val="pt-BR"/>
          </w:rPr>
          <w:delText>o</w:delText>
        </w:r>
      </w:del>
      <w:ins w:id="249" w:author="elizamarysouza@gmail.com" w:date="2018-04-08T23:01:00Z">
        <w:r w:rsidR="00C90346">
          <w:rPr>
            <w:rFonts w:ascii="Times New Roman" w:hAnsi="Times New Roman"/>
            <w:sz w:val="24"/>
            <w:szCs w:val="24"/>
            <w:lang w:val="pt-BR"/>
          </w:rPr>
          <w:t>e</w:t>
        </w:r>
      </w:ins>
      <w:r w:rsidRPr="009211E8">
        <w:rPr>
          <w:rFonts w:ascii="Times New Roman" w:hAnsi="Times New Roman"/>
          <w:sz w:val="24"/>
          <w:szCs w:val="24"/>
          <w:lang w:val="pt-BR"/>
        </w:rPr>
        <w:t xml:space="preserve"> tratamento, entretanto salienta</w:t>
      </w:r>
      <w:ins w:id="250" w:author="elizamarysouza@gmail.com" w:date="2018-04-08T23:01:00Z">
        <w:r w:rsidR="00C90346">
          <w:rPr>
            <w:rFonts w:ascii="Times New Roman" w:hAnsi="Times New Roman"/>
            <w:sz w:val="24"/>
            <w:szCs w:val="24"/>
            <w:lang w:val="pt-BR"/>
          </w:rPr>
          <w:t>m</w:t>
        </w:r>
      </w:ins>
      <w:r w:rsidRPr="009211E8">
        <w:rPr>
          <w:rFonts w:ascii="Times New Roman" w:hAnsi="Times New Roman"/>
          <w:sz w:val="24"/>
          <w:szCs w:val="24"/>
          <w:lang w:val="pt-BR"/>
        </w:rPr>
        <w:t xml:space="preserve"> que as soluções </w:t>
      </w:r>
      <w:commentRangeStart w:id="251"/>
      <w:r w:rsidRPr="009211E8">
        <w:rPr>
          <w:rFonts w:ascii="Times New Roman" w:hAnsi="Times New Roman"/>
          <w:sz w:val="24"/>
          <w:szCs w:val="24"/>
          <w:lang w:val="pt-BR"/>
        </w:rPr>
        <w:t>até então não estão puramente baseadas em dispositivos móveis</w:t>
      </w:r>
      <w:commentRangeEnd w:id="251"/>
      <w:r w:rsidR="00C90346">
        <w:rPr>
          <w:rStyle w:val="Refdecomentrio"/>
          <w:rFonts w:ascii="Times New Roman" w:hAnsi="Times New Roman" w:cs="Times New Roman"/>
          <w:color w:val="auto"/>
          <w:lang w:eastAsia="en-US"/>
        </w:rPr>
        <w:commentReference w:id="251"/>
      </w:r>
      <w:r w:rsidRPr="009211E8">
        <w:rPr>
          <w:rFonts w:ascii="Times New Roman" w:hAnsi="Times New Roman"/>
          <w:sz w:val="24"/>
          <w:szCs w:val="24"/>
          <w:lang w:val="pt-BR"/>
        </w:rPr>
        <w:t xml:space="preserve">, além claro de outros “empecilhos”, como </w:t>
      </w:r>
      <w:proofErr w:type="gramStart"/>
      <w:r w:rsidRPr="009211E8">
        <w:rPr>
          <w:rFonts w:ascii="Times New Roman" w:hAnsi="Times New Roman"/>
          <w:sz w:val="24"/>
          <w:szCs w:val="24"/>
          <w:lang w:val="pt-BR"/>
        </w:rPr>
        <w:t>por exemplo aplicativos</w:t>
      </w:r>
      <w:proofErr w:type="gramEnd"/>
      <w:r w:rsidRPr="009211E8">
        <w:rPr>
          <w:rFonts w:ascii="Times New Roman" w:hAnsi="Times New Roman"/>
          <w:sz w:val="24"/>
          <w:szCs w:val="24"/>
          <w:lang w:val="pt-BR"/>
        </w:rPr>
        <w:t xml:space="preserve"> com temática mais infantil sendo usados no tratamento de pessoas mais velhas. Elementos mais técnicos em relação a tecnologia empregada e as capacidades motora e cognitiva do paciente também são verificadas.  Os autores concluem que é necessário realizar uma espécie de filtragem com relação ao que será usado de tecnológico no tratamento, a fim de tirar o máximo proveito daquilo que os aplicativos ou softwares podem oferecer de vantajoso ao tratamento, porém respeitando as limitações do paciente.</w:t>
      </w:r>
    </w:p>
    <w:p w14:paraId="40CF8464"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Lopes de Souza </w:t>
      </w:r>
      <w:ins w:id="252" w:author="elizamarysouza@gmail.com" w:date="2018-04-08T23:03:00Z">
        <w:r w:rsidR="00C90346">
          <w:rPr>
            <w:rFonts w:ascii="Times New Roman" w:hAnsi="Times New Roman"/>
            <w:sz w:val="24"/>
            <w:szCs w:val="24"/>
            <w:lang w:val="pt-BR"/>
          </w:rPr>
          <w:t>(</w:t>
        </w:r>
        <w:commentRangeStart w:id="253"/>
        <w:r w:rsidR="00C90346">
          <w:rPr>
            <w:rFonts w:ascii="Times New Roman" w:hAnsi="Times New Roman"/>
            <w:sz w:val="24"/>
            <w:szCs w:val="24"/>
            <w:lang w:val="pt-BR"/>
          </w:rPr>
          <w:t>9999</w:t>
        </w:r>
        <w:commentRangeEnd w:id="253"/>
        <w:r w:rsidR="00C90346">
          <w:rPr>
            <w:rStyle w:val="Refdecomentrio"/>
            <w:rFonts w:ascii="Times New Roman" w:hAnsi="Times New Roman" w:cs="Times New Roman"/>
            <w:color w:val="auto"/>
            <w:lang w:eastAsia="en-US"/>
          </w:rPr>
          <w:commentReference w:id="253"/>
        </w:r>
        <w:r w:rsidR="00C90346">
          <w:rPr>
            <w:rFonts w:ascii="Times New Roman" w:hAnsi="Times New Roman"/>
            <w:sz w:val="24"/>
            <w:szCs w:val="24"/>
            <w:lang w:val="pt-BR"/>
          </w:rPr>
          <w:t xml:space="preserve">) </w:t>
        </w:r>
      </w:ins>
      <w:r w:rsidRPr="009211E8">
        <w:rPr>
          <w:rFonts w:ascii="Times New Roman" w:hAnsi="Times New Roman"/>
          <w:sz w:val="24"/>
          <w:szCs w:val="24"/>
          <w:lang w:val="pt-BR"/>
        </w:rPr>
        <w:t xml:space="preserve">analisa a forma de como se pode intervir no domínio da </w:t>
      </w:r>
      <w:proofErr w:type="spellStart"/>
      <w:r w:rsidRPr="009211E8">
        <w:rPr>
          <w:rFonts w:ascii="Times New Roman" w:hAnsi="Times New Roman"/>
          <w:sz w:val="24"/>
          <w:szCs w:val="24"/>
          <w:lang w:val="pt-BR"/>
        </w:rPr>
        <w:t>afasiologia</w:t>
      </w:r>
      <w:proofErr w:type="spellEnd"/>
      <w:r w:rsidRPr="009211E8">
        <w:rPr>
          <w:rFonts w:ascii="Times New Roman" w:hAnsi="Times New Roman"/>
          <w:sz w:val="24"/>
          <w:szCs w:val="24"/>
          <w:lang w:val="pt-BR"/>
        </w:rPr>
        <w:t xml:space="preserve">. O autor realiza em seu trabalho uma resenha histórica do estudo da afasia, levando em consideração a abordagem clássica do tratamento e as contribuições da neuropsicologia, bem como aborda problemas relacionados a avaliação dos pacientes e por fim descreve algumas medidas de intervenção para o tratamento. </w:t>
      </w:r>
    </w:p>
    <w:p w14:paraId="7416D81A"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Limongi (2010) descreve alguns exercícios citados por De Bono (1995) que podem ser usados no tratamento de pessoas com afasia. Tais exercícios podem envolver várias habilidades de pensamento, como comparação e escolha, análise, percepção e julgamento </w:t>
      </w:r>
      <w:commentRangeStart w:id="254"/>
      <w:r w:rsidRPr="009211E8">
        <w:rPr>
          <w:rFonts w:ascii="Times New Roman" w:hAnsi="Times New Roman"/>
          <w:sz w:val="24"/>
          <w:szCs w:val="24"/>
          <w:lang w:val="pt-BR"/>
        </w:rPr>
        <w:t>e é citado, por exemplo, um baralho de cartas contendo figuras, sendo que tais poderiam ser usadas a fim de prover algo estimulo, como por exemplo, figuras distintas mas que podem ser agrupadas pois apresentam um ponto em comum (cartas com desenhos de eletrodomésticos podem ser postos em um grupo específico; cartas contendo um carro, uma bicicleta e uma moto podem ser postos em outro grupo específico)</w:t>
      </w:r>
      <w:commentRangeEnd w:id="254"/>
      <w:r w:rsidR="00244B77">
        <w:rPr>
          <w:rStyle w:val="Refdecomentrio"/>
          <w:rFonts w:ascii="Times New Roman" w:hAnsi="Times New Roman" w:cs="Times New Roman"/>
          <w:color w:val="auto"/>
          <w:lang w:eastAsia="en-US"/>
        </w:rPr>
        <w:commentReference w:id="254"/>
      </w:r>
      <w:r w:rsidRPr="009211E8">
        <w:rPr>
          <w:rFonts w:ascii="Times New Roman" w:hAnsi="Times New Roman"/>
          <w:sz w:val="24"/>
          <w:szCs w:val="24"/>
          <w:lang w:val="pt-BR"/>
        </w:rPr>
        <w:t>. Alguns exercícios envolvem a possibilidade de v</w:t>
      </w:r>
      <w:ins w:id="255" w:author="elizamarysouza@gmail.com" w:date="2018-04-08T23:05:00Z">
        <w:r w:rsidR="00244B77">
          <w:rPr>
            <w:rFonts w:ascii="Times New Roman" w:hAnsi="Times New Roman"/>
            <w:sz w:val="24"/>
            <w:szCs w:val="24"/>
            <w:lang w:val="pt-BR"/>
          </w:rPr>
          <w:t>á</w:t>
        </w:r>
      </w:ins>
      <w:del w:id="256" w:author="elizamarysouza@gmail.com" w:date="2018-04-08T23:05:00Z">
        <w:r w:rsidRPr="009211E8" w:rsidDel="00244B77">
          <w:rPr>
            <w:rFonts w:ascii="Times New Roman" w:hAnsi="Times New Roman"/>
            <w:sz w:val="24"/>
            <w:szCs w:val="24"/>
            <w:lang w:val="pt-BR"/>
          </w:rPr>
          <w:delText>a</w:delText>
        </w:r>
      </w:del>
      <w:r w:rsidRPr="009211E8">
        <w:rPr>
          <w:rFonts w:ascii="Times New Roman" w:hAnsi="Times New Roman"/>
          <w:sz w:val="24"/>
          <w:szCs w:val="24"/>
          <w:lang w:val="pt-BR"/>
        </w:rPr>
        <w:t xml:space="preserve">rias respostas, como por exemplo, “objetos que necessitam de eletricidade”, logo o paciente é levado a verificar dentro deste baralho quais elementos se enquadrariam na premissa de “necessitar de eletricidade”. Alguns outros exercícios também podem ser considerados, como por exemplo, a formulação de </w:t>
      </w:r>
      <w:r w:rsidRPr="009211E8">
        <w:rPr>
          <w:rFonts w:ascii="Times New Roman" w:hAnsi="Times New Roman"/>
          <w:sz w:val="24"/>
          <w:szCs w:val="24"/>
          <w:lang w:val="pt-BR"/>
        </w:rPr>
        <w:lastRenderedPageBreak/>
        <w:t xml:space="preserve">uma frase para completar um texto referente a algum contexto, “forçando" não só a parte de </w:t>
      </w:r>
      <w:proofErr w:type="gramStart"/>
      <w:r w:rsidRPr="009211E8">
        <w:rPr>
          <w:rFonts w:ascii="Times New Roman" w:hAnsi="Times New Roman"/>
          <w:sz w:val="24"/>
          <w:szCs w:val="24"/>
          <w:lang w:val="pt-BR"/>
        </w:rPr>
        <w:t>fala</w:t>
      </w:r>
      <w:proofErr w:type="gramEnd"/>
      <w:r w:rsidRPr="009211E8">
        <w:rPr>
          <w:rFonts w:ascii="Times New Roman" w:hAnsi="Times New Roman"/>
          <w:sz w:val="24"/>
          <w:szCs w:val="24"/>
          <w:lang w:val="pt-BR"/>
        </w:rPr>
        <w:t xml:space="preserve"> mas também a parte de escolha, análise e formulação.</w:t>
      </w:r>
    </w:p>
    <w:p w14:paraId="2B6D4D3D"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1B38F74D" w14:textId="77777777" w:rsidR="00BD2638" w:rsidRPr="009211E8" w:rsidRDefault="00143E52">
      <w:pPr>
        <w:pStyle w:val="Corpo"/>
        <w:spacing w:line="360" w:lineRule="auto"/>
        <w:jc w:val="both"/>
        <w:rPr>
          <w:rFonts w:ascii="Times New Roman" w:eastAsia="Times New Roman" w:hAnsi="Times New Roman" w:cs="Times New Roman"/>
          <w:b/>
          <w:bCs/>
          <w:caps/>
          <w:sz w:val="24"/>
          <w:szCs w:val="24"/>
          <w:lang w:val="pt-BR"/>
        </w:rPr>
      </w:pPr>
      <w:r w:rsidRPr="009211E8">
        <w:rPr>
          <w:rFonts w:ascii="Times New Roman" w:hAnsi="Times New Roman"/>
          <w:b/>
          <w:bCs/>
          <w:caps/>
          <w:sz w:val="24"/>
          <w:szCs w:val="24"/>
          <w:lang w:val="pt-BR"/>
        </w:rPr>
        <w:t>1.5.</w:t>
      </w:r>
      <w:ins w:id="257" w:author="elizamarysouza@gmail.com" w:date="2018-04-08T23:06:00Z">
        <w:r w:rsidR="00244B77">
          <w:rPr>
            <w:rFonts w:ascii="Times New Roman" w:hAnsi="Times New Roman"/>
            <w:b/>
            <w:bCs/>
            <w:caps/>
            <w:sz w:val="24"/>
            <w:szCs w:val="24"/>
            <w:lang w:val="pt-BR"/>
          </w:rPr>
          <w:t xml:space="preserve"> </w:t>
        </w:r>
      </w:ins>
      <w:commentRangeStart w:id="258"/>
      <w:r w:rsidRPr="009211E8">
        <w:rPr>
          <w:rFonts w:ascii="Times New Roman" w:hAnsi="Times New Roman"/>
          <w:b/>
          <w:bCs/>
          <w:caps/>
          <w:sz w:val="24"/>
          <w:szCs w:val="24"/>
          <w:lang w:val="pt-BR"/>
        </w:rPr>
        <w:t>Metodologia</w:t>
      </w:r>
      <w:commentRangeEnd w:id="258"/>
      <w:r w:rsidR="004C5FFC">
        <w:rPr>
          <w:rStyle w:val="Refdecomentrio"/>
          <w:rFonts w:ascii="Times New Roman" w:hAnsi="Times New Roman" w:cs="Times New Roman"/>
          <w:color w:val="auto"/>
          <w:lang w:eastAsia="en-US"/>
        </w:rPr>
        <w:commentReference w:id="258"/>
      </w:r>
    </w:p>
    <w:p w14:paraId="73740C27" w14:textId="77777777" w:rsidR="00BD2638" w:rsidRPr="009211E8" w:rsidRDefault="00BD2638">
      <w:pPr>
        <w:pStyle w:val="Corpo"/>
        <w:spacing w:line="360" w:lineRule="auto"/>
        <w:ind w:firstLine="1134"/>
        <w:jc w:val="both"/>
        <w:rPr>
          <w:rFonts w:ascii="Times New Roman" w:eastAsia="Times New Roman" w:hAnsi="Times New Roman" w:cs="Times New Roman"/>
          <w:b/>
          <w:bCs/>
          <w:sz w:val="24"/>
          <w:szCs w:val="24"/>
          <w:lang w:val="pt-BR"/>
        </w:rPr>
      </w:pPr>
    </w:p>
    <w:p w14:paraId="46032370"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Para o desenvolvimento da solução como um todo serão utilizadas basicamente uma metodologia e um framework. A metodologia a ser utilizada está pautada no </w:t>
      </w:r>
      <w:commentRangeStart w:id="259"/>
      <w:r w:rsidRPr="009211E8">
        <w:rPr>
          <w:rFonts w:ascii="Times New Roman" w:hAnsi="Times New Roman"/>
          <w:sz w:val="24"/>
          <w:szCs w:val="24"/>
          <w:lang w:val="pt-BR"/>
        </w:rPr>
        <w:t>Scrum</w:t>
      </w:r>
      <w:commentRangeEnd w:id="259"/>
      <w:r w:rsidR="0035421E">
        <w:rPr>
          <w:rStyle w:val="Refdecomentrio"/>
          <w:rFonts w:ascii="Times New Roman" w:hAnsi="Times New Roman" w:cs="Times New Roman"/>
          <w:color w:val="auto"/>
          <w:lang w:eastAsia="en-US"/>
        </w:rPr>
        <w:commentReference w:id="259"/>
      </w:r>
      <w:r w:rsidRPr="009211E8">
        <w:rPr>
          <w:rFonts w:ascii="Times New Roman" w:hAnsi="Times New Roman"/>
          <w:sz w:val="24"/>
          <w:szCs w:val="24"/>
          <w:lang w:val="pt-BR"/>
        </w:rPr>
        <w:t xml:space="preserve">, enquanto que o framework a ser usado em conjunto e como suporte é o </w:t>
      </w:r>
      <w:commentRangeStart w:id="260"/>
      <w:r w:rsidRPr="009211E8">
        <w:rPr>
          <w:rFonts w:ascii="Times New Roman" w:hAnsi="Times New Roman"/>
          <w:sz w:val="24"/>
          <w:szCs w:val="24"/>
          <w:lang w:val="pt-BR"/>
        </w:rPr>
        <w:t>CBL</w:t>
      </w:r>
      <w:commentRangeEnd w:id="260"/>
      <w:r w:rsidR="0035421E">
        <w:rPr>
          <w:rStyle w:val="Refdecomentrio"/>
          <w:rFonts w:ascii="Times New Roman" w:hAnsi="Times New Roman" w:cs="Times New Roman"/>
          <w:color w:val="auto"/>
          <w:lang w:eastAsia="en-US"/>
        </w:rPr>
        <w:commentReference w:id="260"/>
      </w:r>
      <w:r w:rsidRPr="009211E8">
        <w:rPr>
          <w:rFonts w:ascii="Times New Roman" w:hAnsi="Times New Roman"/>
          <w:sz w:val="24"/>
          <w:szCs w:val="24"/>
          <w:lang w:val="pt-BR"/>
        </w:rPr>
        <w:t xml:space="preserve">. </w:t>
      </w:r>
    </w:p>
    <w:p w14:paraId="01734F7E"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O desenvolvimento em si será pautado na metodologia Scrum, porém com singelas modificações nos papeis e em alguns processos. Primeiramente, um profissional de fonoaudiologia será eleito como dono do produto (</w:t>
      </w:r>
      <w:proofErr w:type="spellStart"/>
      <w:r w:rsidRPr="009211E8">
        <w:rPr>
          <w:rFonts w:ascii="Times New Roman" w:hAnsi="Times New Roman"/>
          <w:sz w:val="24"/>
          <w:szCs w:val="24"/>
          <w:lang w:val="pt-BR"/>
        </w:rPr>
        <w:t>Product</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Owner</w:t>
      </w:r>
      <w:proofErr w:type="spellEnd"/>
      <w:r w:rsidRPr="009211E8">
        <w:rPr>
          <w:rFonts w:ascii="Times New Roman" w:hAnsi="Times New Roman"/>
          <w:sz w:val="24"/>
          <w:szCs w:val="24"/>
          <w:lang w:val="pt-BR"/>
        </w:rPr>
        <w:t xml:space="preserve">), provendo os requisitos necessários, tais como métodos utilizados no tratamento, formas de exercícios utilizados, informações acerca do que a solução terá que armazenar ou manipular em relação aos dados e como coletar tais dados do ambiente. Serão eleitos alguns desenvolvedores e um designer que juntos constituirão a equipe (Scrum Team), porém uma pessoa da equipe </w:t>
      </w:r>
      <w:del w:id="261" w:author="elizamarysouza@gmail.com" w:date="2018-04-08T23:07:00Z">
        <w:r w:rsidRPr="009211E8" w:rsidDel="0035421E">
          <w:rPr>
            <w:rFonts w:ascii="Times New Roman" w:hAnsi="Times New Roman"/>
            <w:sz w:val="24"/>
            <w:szCs w:val="24"/>
            <w:lang w:val="pt-BR"/>
          </w:rPr>
          <w:delText xml:space="preserve"> </w:delText>
        </w:r>
      </w:del>
      <w:r w:rsidRPr="009211E8">
        <w:rPr>
          <w:rFonts w:ascii="Times New Roman" w:hAnsi="Times New Roman"/>
          <w:sz w:val="24"/>
          <w:szCs w:val="24"/>
          <w:lang w:val="pt-BR"/>
        </w:rPr>
        <w:t xml:space="preserve">assumirá o papel de Scrum Master, sendo responsável por gerir o desenvolvimento do trabalho e remover os impedimentos, além de verificar junto ao </w:t>
      </w:r>
      <w:proofErr w:type="spellStart"/>
      <w:r w:rsidRPr="009211E8">
        <w:rPr>
          <w:rFonts w:ascii="Times New Roman" w:hAnsi="Times New Roman"/>
          <w:sz w:val="24"/>
          <w:szCs w:val="24"/>
          <w:lang w:val="pt-BR"/>
        </w:rPr>
        <w:t>Product</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Owner</w:t>
      </w:r>
      <w:proofErr w:type="spellEnd"/>
      <w:r w:rsidRPr="009211E8">
        <w:rPr>
          <w:rFonts w:ascii="Times New Roman" w:hAnsi="Times New Roman"/>
          <w:sz w:val="24"/>
          <w:szCs w:val="24"/>
          <w:lang w:val="pt-BR"/>
        </w:rPr>
        <w:t xml:space="preserve"> possíveis mudanças no decorrer do desenvolvimento. </w:t>
      </w:r>
    </w:p>
    <w:p w14:paraId="3FBD330B"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Uma vez verificada as necessidades com o </w:t>
      </w:r>
      <w:proofErr w:type="spellStart"/>
      <w:r w:rsidRPr="009211E8">
        <w:rPr>
          <w:rFonts w:ascii="Times New Roman" w:hAnsi="Times New Roman"/>
          <w:sz w:val="24"/>
          <w:szCs w:val="24"/>
          <w:lang w:val="pt-BR"/>
        </w:rPr>
        <w:t>Product</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Owner</w:t>
      </w:r>
      <w:proofErr w:type="spellEnd"/>
      <w:r w:rsidRPr="009211E8">
        <w:rPr>
          <w:rFonts w:ascii="Times New Roman" w:hAnsi="Times New Roman"/>
          <w:sz w:val="24"/>
          <w:szCs w:val="24"/>
          <w:lang w:val="pt-BR"/>
        </w:rPr>
        <w:t xml:space="preserve">, será montado o </w:t>
      </w:r>
      <w:proofErr w:type="spellStart"/>
      <w:r w:rsidRPr="009211E8">
        <w:rPr>
          <w:rFonts w:ascii="Times New Roman" w:hAnsi="Times New Roman"/>
          <w:sz w:val="24"/>
          <w:szCs w:val="24"/>
          <w:lang w:val="pt-BR"/>
        </w:rPr>
        <w:t>Product</w:t>
      </w:r>
      <w:proofErr w:type="spellEnd"/>
      <w:r w:rsidRPr="009211E8">
        <w:rPr>
          <w:rFonts w:ascii="Times New Roman" w:hAnsi="Times New Roman"/>
          <w:sz w:val="24"/>
          <w:szCs w:val="24"/>
          <w:lang w:val="pt-BR"/>
        </w:rPr>
        <w:t xml:space="preserve"> Backlog, contendo as funcionalidades que o sistema contemplará bem como </w:t>
      </w:r>
      <w:proofErr w:type="gramStart"/>
      <w:r w:rsidRPr="009211E8">
        <w:rPr>
          <w:rFonts w:ascii="Times New Roman" w:hAnsi="Times New Roman"/>
          <w:sz w:val="24"/>
          <w:szCs w:val="24"/>
          <w:lang w:val="pt-BR"/>
        </w:rPr>
        <w:t>sua  priorização</w:t>
      </w:r>
      <w:proofErr w:type="gramEnd"/>
      <w:r w:rsidRPr="009211E8">
        <w:rPr>
          <w:rFonts w:ascii="Times New Roman" w:hAnsi="Times New Roman"/>
          <w:sz w:val="24"/>
          <w:szCs w:val="24"/>
          <w:lang w:val="pt-BR"/>
        </w:rPr>
        <w:t xml:space="preserve"> e através das reuniões de Sprint Planning, o Sprint Backlog será montado. O processo das reuniões diárias (Daily Scrum) será modificado, sendo realizado </w:t>
      </w:r>
      <w:proofErr w:type="gramStart"/>
      <w:r w:rsidRPr="009211E8">
        <w:rPr>
          <w:rFonts w:ascii="Times New Roman" w:hAnsi="Times New Roman"/>
          <w:sz w:val="24"/>
          <w:szCs w:val="24"/>
          <w:lang w:val="pt-BR"/>
        </w:rPr>
        <w:t>uma  única</w:t>
      </w:r>
      <w:proofErr w:type="gramEnd"/>
      <w:r w:rsidRPr="009211E8">
        <w:rPr>
          <w:rFonts w:ascii="Times New Roman" w:hAnsi="Times New Roman"/>
          <w:sz w:val="24"/>
          <w:szCs w:val="24"/>
          <w:lang w:val="pt-BR"/>
        </w:rPr>
        <w:t xml:space="preserve"> reunião com a equipe uma única vez no meio da semana. Cada Sprint terá no máximo três semanas, sendo após essa data realizada a Sprint Review, onde o incremento será entregue. O incremento será validado pelo </w:t>
      </w:r>
      <w:proofErr w:type="spellStart"/>
      <w:r w:rsidRPr="009211E8">
        <w:rPr>
          <w:rFonts w:ascii="Times New Roman" w:hAnsi="Times New Roman"/>
          <w:sz w:val="24"/>
          <w:szCs w:val="24"/>
          <w:lang w:val="pt-BR"/>
        </w:rPr>
        <w:t>Product</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Owner</w:t>
      </w:r>
      <w:proofErr w:type="spellEnd"/>
      <w:r w:rsidRPr="009211E8">
        <w:rPr>
          <w:rFonts w:ascii="Times New Roman" w:hAnsi="Times New Roman"/>
          <w:sz w:val="24"/>
          <w:szCs w:val="24"/>
          <w:lang w:val="pt-BR"/>
        </w:rPr>
        <w:t xml:space="preserve">, que no caso é o profissional de fonoaudiologia, e este será responsável por verificar se as expectativas foram atingidas. A Sprint </w:t>
      </w:r>
      <w:proofErr w:type="spellStart"/>
      <w:r w:rsidRPr="009211E8">
        <w:rPr>
          <w:rFonts w:ascii="Times New Roman" w:hAnsi="Times New Roman"/>
          <w:sz w:val="24"/>
          <w:szCs w:val="24"/>
          <w:lang w:val="pt-BR"/>
        </w:rPr>
        <w:t>Retrospective</w:t>
      </w:r>
      <w:proofErr w:type="spellEnd"/>
      <w:r w:rsidRPr="009211E8">
        <w:rPr>
          <w:rFonts w:ascii="Times New Roman" w:hAnsi="Times New Roman"/>
          <w:sz w:val="24"/>
          <w:szCs w:val="24"/>
          <w:lang w:val="pt-BR"/>
        </w:rPr>
        <w:t xml:space="preserve"> será realizada após a validação do incremento, a fim de verificar possíveis melhorias no processo </w:t>
      </w:r>
      <w:proofErr w:type="gramStart"/>
      <w:r w:rsidRPr="009211E8">
        <w:rPr>
          <w:rFonts w:ascii="Times New Roman" w:hAnsi="Times New Roman"/>
          <w:sz w:val="24"/>
          <w:szCs w:val="24"/>
          <w:lang w:val="pt-BR"/>
        </w:rPr>
        <w:t>e também</w:t>
      </w:r>
      <w:proofErr w:type="gramEnd"/>
      <w:r w:rsidRPr="009211E8">
        <w:rPr>
          <w:rFonts w:ascii="Times New Roman" w:hAnsi="Times New Roman"/>
          <w:sz w:val="24"/>
          <w:szCs w:val="24"/>
          <w:lang w:val="pt-BR"/>
        </w:rPr>
        <w:t xml:space="preserve"> enfatizar as lições aprendidas. No final do processo de desenvolvimento da solução, será verificado em conjunto com o profissional de fonoaudiologia um meio de testar a solução desenvolvida.</w:t>
      </w:r>
    </w:p>
    <w:p w14:paraId="585C1585"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Como suporte ao desenvolvimento, será utilizado o framework </w:t>
      </w:r>
      <w:commentRangeStart w:id="262"/>
      <w:r w:rsidRPr="009211E8">
        <w:rPr>
          <w:rFonts w:ascii="Times New Roman" w:hAnsi="Times New Roman"/>
          <w:sz w:val="24"/>
          <w:szCs w:val="24"/>
          <w:lang w:val="pt-BR"/>
        </w:rPr>
        <w:t>CBL (</w:t>
      </w:r>
      <w:proofErr w:type="spellStart"/>
      <w:r w:rsidRPr="009211E8">
        <w:rPr>
          <w:rFonts w:ascii="Times New Roman" w:hAnsi="Times New Roman"/>
          <w:sz w:val="24"/>
          <w:szCs w:val="24"/>
          <w:lang w:val="pt-BR"/>
        </w:rPr>
        <w:t>Challenge</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Based</w:t>
      </w:r>
      <w:proofErr w:type="spellEnd"/>
      <w:r w:rsidRPr="009211E8">
        <w:rPr>
          <w:rFonts w:ascii="Times New Roman" w:hAnsi="Times New Roman"/>
          <w:sz w:val="24"/>
          <w:szCs w:val="24"/>
          <w:lang w:val="pt-BR"/>
        </w:rPr>
        <w:t xml:space="preserve"> Learning - Aprendizagem Baseado em Desafio)</w:t>
      </w:r>
      <w:commentRangeEnd w:id="262"/>
      <w:r w:rsidR="0035421E">
        <w:rPr>
          <w:rStyle w:val="Refdecomentrio"/>
          <w:rFonts w:ascii="Times New Roman" w:hAnsi="Times New Roman" w:cs="Times New Roman"/>
          <w:color w:val="auto"/>
          <w:lang w:eastAsia="en-US"/>
        </w:rPr>
        <w:commentReference w:id="262"/>
      </w:r>
      <w:r w:rsidRPr="009211E8">
        <w:rPr>
          <w:rFonts w:ascii="Times New Roman" w:hAnsi="Times New Roman"/>
          <w:sz w:val="24"/>
          <w:szCs w:val="24"/>
          <w:lang w:val="pt-BR"/>
        </w:rPr>
        <w:t xml:space="preserve">, sendo mais precisamente o </w:t>
      </w:r>
      <w:proofErr w:type="gramStart"/>
      <w:r w:rsidRPr="009211E8">
        <w:rPr>
          <w:rFonts w:ascii="Times New Roman" w:hAnsi="Times New Roman"/>
          <w:sz w:val="24"/>
          <w:szCs w:val="24"/>
          <w:lang w:val="pt-BR"/>
        </w:rPr>
        <w:t>uso  da</w:t>
      </w:r>
      <w:proofErr w:type="gramEnd"/>
      <w:r w:rsidRPr="009211E8">
        <w:rPr>
          <w:rFonts w:ascii="Times New Roman" w:hAnsi="Times New Roman"/>
          <w:sz w:val="24"/>
          <w:szCs w:val="24"/>
          <w:lang w:val="pt-BR"/>
        </w:rPr>
        <w:t xml:space="preserve"> parte relacionada as </w:t>
      </w:r>
      <w:proofErr w:type="spellStart"/>
      <w:r w:rsidRPr="009211E8">
        <w:rPr>
          <w:rFonts w:ascii="Times New Roman" w:hAnsi="Times New Roman"/>
          <w:sz w:val="24"/>
          <w:szCs w:val="24"/>
          <w:lang w:val="pt-BR"/>
        </w:rPr>
        <w:t>Guiding</w:t>
      </w:r>
      <w:proofErr w:type="spellEnd"/>
      <w:r w:rsidRPr="009211E8">
        <w:rPr>
          <w:rFonts w:ascii="Times New Roman" w:hAnsi="Times New Roman"/>
          <w:sz w:val="24"/>
          <w:szCs w:val="24"/>
          <w:lang w:val="pt-BR"/>
        </w:rPr>
        <w:t xml:space="preserve"> </w:t>
      </w:r>
      <w:r>
        <w:rPr>
          <w:rFonts w:ascii="Times New Roman" w:hAnsi="Times New Roman"/>
          <w:sz w:val="24"/>
          <w:szCs w:val="24"/>
          <w:lang w:val="it-IT"/>
        </w:rPr>
        <w:t>Questions</w:t>
      </w:r>
      <w:r w:rsidRPr="009211E8">
        <w:rPr>
          <w:rFonts w:ascii="Times New Roman" w:hAnsi="Times New Roman"/>
          <w:sz w:val="24"/>
          <w:szCs w:val="24"/>
          <w:lang w:val="pt-BR"/>
        </w:rPr>
        <w:t xml:space="preserve"> do framework. O CBL foi </w:t>
      </w:r>
      <w:r w:rsidRPr="009211E8">
        <w:rPr>
          <w:rFonts w:ascii="Times New Roman" w:hAnsi="Times New Roman"/>
          <w:sz w:val="24"/>
          <w:szCs w:val="24"/>
          <w:lang w:val="pt-BR"/>
        </w:rPr>
        <w:lastRenderedPageBreak/>
        <w:t xml:space="preserve">desenvolvido pela Apple e é uma evolução do projeto Apple </w:t>
      </w:r>
      <w:proofErr w:type="spellStart"/>
      <w:r w:rsidRPr="009211E8">
        <w:rPr>
          <w:rFonts w:ascii="Times New Roman" w:hAnsi="Times New Roman"/>
          <w:sz w:val="24"/>
          <w:szCs w:val="24"/>
          <w:lang w:val="pt-BR"/>
        </w:rPr>
        <w:t>Classrooms</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of</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Tomorrow-Today</w:t>
      </w:r>
      <w:proofErr w:type="spellEnd"/>
      <w:r w:rsidRPr="009211E8">
        <w:rPr>
          <w:rFonts w:ascii="Times New Roman" w:hAnsi="Times New Roman"/>
          <w:sz w:val="24"/>
          <w:szCs w:val="24"/>
          <w:lang w:val="pt-BR"/>
        </w:rPr>
        <w:t xml:space="preserve"> (ACOT2), constituindo uma “metodologia" multidisciplinar de ensino e aprendizagem que pode ser usada em nível acadêmico, cujo objetivo </w:t>
      </w:r>
      <w:proofErr w:type="gramStart"/>
      <w:r w:rsidRPr="009211E8">
        <w:rPr>
          <w:rFonts w:ascii="Times New Roman" w:hAnsi="Times New Roman"/>
          <w:sz w:val="24"/>
          <w:szCs w:val="24"/>
          <w:lang w:val="pt-BR"/>
        </w:rPr>
        <w:t>é  incentivar</w:t>
      </w:r>
      <w:proofErr w:type="gramEnd"/>
      <w:r w:rsidRPr="009211E8">
        <w:rPr>
          <w:rFonts w:ascii="Times New Roman" w:hAnsi="Times New Roman"/>
          <w:sz w:val="24"/>
          <w:szCs w:val="24"/>
          <w:lang w:val="pt-BR"/>
        </w:rPr>
        <w:t xml:space="preserve"> o desenvolvimento de soluções tecnológicas a fim de solucionar algum problema (ou “desafio”).  As </w:t>
      </w:r>
      <w:proofErr w:type="spellStart"/>
      <w:r w:rsidRPr="009211E8">
        <w:rPr>
          <w:rFonts w:ascii="Times New Roman" w:hAnsi="Times New Roman"/>
          <w:sz w:val="24"/>
          <w:szCs w:val="24"/>
          <w:lang w:val="pt-BR"/>
        </w:rPr>
        <w:t>Guiding</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Questions</w:t>
      </w:r>
      <w:proofErr w:type="spellEnd"/>
      <w:r w:rsidRPr="009211E8">
        <w:rPr>
          <w:rFonts w:ascii="Times New Roman" w:hAnsi="Times New Roman"/>
          <w:sz w:val="24"/>
          <w:szCs w:val="24"/>
          <w:lang w:val="pt-BR"/>
        </w:rPr>
        <w:t xml:space="preserve"> são sequências de perguntas e respostas, tabuladas, priorizadas e organizadas a cerca daquilo que se almeja desenvolver e se uso se dá pelo fato destas poderem constituir um arcabouço rico em informações </w:t>
      </w:r>
      <w:proofErr w:type="spellStart"/>
      <w:r w:rsidRPr="009211E8">
        <w:rPr>
          <w:rFonts w:ascii="Times New Roman" w:hAnsi="Times New Roman"/>
          <w:sz w:val="24"/>
          <w:szCs w:val="24"/>
          <w:lang w:val="pt-BR"/>
        </w:rPr>
        <w:t>a cerca</w:t>
      </w:r>
      <w:proofErr w:type="spellEnd"/>
      <w:r w:rsidRPr="009211E8">
        <w:rPr>
          <w:rFonts w:ascii="Times New Roman" w:hAnsi="Times New Roman"/>
          <w:sz w:val="24"/>
          <w:szCs w:val="24"/>
          <w:lang w:val="pt-BR"/>
        </w:rPr>
        <w:t xml:space="preserve"> do que poderá ser desenvolvido, como poderá ser desenvolvido e quais implicações poderão ser acarretadas em detrimento de alguma escolha no processo de desenvolvimento. Por exemplo, nas </w:t>
      </w:r>
      <w:proofErr w:type="spellStart"/>
      <w:r w:rsidRPr="009211E8">
        <w:rPr>
          <w:rFonts w:ascii="Times New Roman" w:hAnsi="Times New Roman"/>
          <w:sz w:val="24"/>
          <w:szCs w:val="24"/>
          <w:lang w:val="pt-BR"/>
        </w:rPr>
        <w:t>Guiding</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Questions</w:t>
      </w:r>
      <w:proofErr w:type="spellEnd"/>
      <w:r w:rsidRPr="009211E8">
        <w:rPr>
          <w:rFonts w:ascii="Times New Roman" w:hAnsi="Times New Roman"/>
          <w:sz w:val="24"/>
          <w:szCs w:val="24"/>
          <w:lang w:val="pt-BR"/>
        </w:rPr>
        <w:t>, poderá haver uma pergunta relacionada a forma de como o fonoaudiólogo trata seus pacientes e com base na sua resposta pode - se ter uma ideia de como a solução será desenvolvida e quais seriam os principais elementos que estariam presentes na solução. Em suma, as</w:t>
      </w:r>
      <w:r>
        <w:rPr>
          <w:rFonts w:ascii="Times New Roman" w:hAnsi="Times New Roman"/>
          <w:sz w:val="24"/>
          <w:szCs w:val="24"/>
          <w:lang w:val="nl-NL"/>
        </w:rPr>
        <w:t xml:space="preserve"> Guiding</w:t>
      </w:r>
      <w:r w:rsidRPr="009211E8">
        <w:rPr>
          <w:rFonts w:ascii="Times New Roman" w:hAnsi="Times New Roman"/>
          <w:sz w:val="24"/>
          <w:szCs w:val="24"/>
          <w:lang w:val="pt-BR"/>
        </w:rPr>
        <w:t xml:space="preserve"> </w:t>
      </w:r>
      <w:r>
        <w:rPr>
          <w:rFonts w:ascii="Times New Roman" w:hAnsi="Times New Roman"/>
          <w:sz w:val="24"/>
          <w:szCs w:val="24"/>
          <w:lang w:val="it-IT"/>
        </w:rPr>
        <w:t>Questions</w:t>
      </w:r>
      <w:r w:rsidRPr="009211E8">
        <w:rPr>
          <w:rFonts w:ascii="Times New Roman" w:hAnsi="Times New Roman"/>
          <w:sz w:val="24"/>
          <w:szCs w:val="24"/>
          <w:lang w:val="pt-BR"/>
        </w:rPr>
        <w:t xml:space="preserve"> em conjunto com as informações passadas pelo fonoaudiólogo servirão para nortear o desenvolvimento da solução. </w:t>
      </w:r>
    </w:p>
    <w:p w14:paraId="5FB28387" w14:textId="77777777" w:rsidR="00BD2638" w:rsidRPr="009211E8" w:rsidRDefault="00BD2638">
      <w:pPr>
        <w:pStyle w:val="Corpo"/>
        <w:spacing w:line="360" w:lineRule="auto"/>
        <w:ind w:firstLine="1134"/>
        <w:jc w:val="both"/>
        <w:rPr>
          <w:rFonts w:ascii="Times New Roman" w:eastAsia="Times New Roman" w:hAnsi="Times New Roman" w:cs="Times New Roman"/>
          <w:b/>
          <w:bCs/>
          <w:sz w:val="24"/>
          <w:szCs w:val="24"/>
          <w:lang w:val="pt-BR"/>
        </w:rPr>
      </w:pPr>
    </w:p>
    <w:p w14:paraId="5E6CC7AE" w14:textId="77777777" w:rsidR="00BD2638" w:rsidRPr="009211E8" w:rsidRDefault="00143E52">
      <w:pPr>
        <w:pStyle w:val="Corpo"/>
        <w:spacing w:line="360" w:lineRule="auto"/>
        <w:jc w:val="both"/>
        <w:rPr>
          <w:rFonts w:ascii="Times New Roman" w:eastAsia="Times New Roman" w:hAnsi="Times New Roman" w:cs="Times New Roman"/>
          <w:b/>
          <w:bCs/>
          <w:caps/>
          <w:sz w:val="24"/>
          <w:szCs w:val="24"/>
          <w:lang w:val="pt-BR"/>
        </w:rPr>
      </w:pPr>
      <w:r w:rsidRPr="009211E8">
        <w:rPr>
          <w:rFonts w:ascii="Times New Roman" w:hAnsi="Times New Roman"/>
          <w:b/>
          <w:bCs/>
          <w:sz w:val="24"/>
          <w:szCs w:val="24"/>
          <w:lang w:val="pt-BR"/>
        </w:rPr>
        <w:t xml:space="preserve">1.6. </w:t>
      </w:r>
      <w:r w:rsidRPr="009211E8">
        <w:rPr>
          <w:rFonts w:ascii="Times New Roman" w:hAnsi="Times New Roman"/>
          <w:b/>
          <w:bCs/>
          <w:caps/>
          <w:sz w:val="24"/>
          <w:szCs w:val="24"/>
          <w:lang w:val="pt-BR"/>
        </w:rPr>
        <w:t>Estrutura do Trabalho</w:t>
      </w:r>
    </w:p>
    <w:p w14:paraId="0E353ECC" w14:textId="77777777" w:rsidR="00BD2638" w:rsidRPr="009211E8" w:rsidRDefault="00BD2638">
      <w:pPr>
        <w:pStyle w:val="Corpo"/>
        <w:spacing w:line="360" w:lineRule="auto"/>
        <w:jc w:val="both"/>
        <w:rPr>
          <w:rFonts w:ascii="Times New Roman" w:eastAsia="Times New Roman" w:hAnsi="Times New Roman" w:cs="Times New Roman"/>
          <w:b/>
          <w:bCs/>
          <w:caps/>
          <w:sz w:val="24"/>
          <w:szCs w:val="24"/>
          <w:lang w:val="pt-BR"/>
        </w:rPr>
      </w:pPr>
    </w:p>
    <w:p w14:paraId="2BB6D0C2"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caps/>
          <w:sz w:val="24"/>
          <w:szCs w:val="24"/>
          <w:lang w:val="pt-BR"/>
        </w:rPr>
        <w:t xml:space="preserve">o </w:t>
      </w:r>
      <w:r w:rsidRPr="009211E8">
        <w:rPr>
          <w:rFonts w:ascii="Times New Roman" w:hAnsi="Times New Roman"/>
          <w:sz w:val="24"/>
          <w:szCs w:val="24"/>
          <w:lang w:val="pt-BR"/>
        </w:rPr>
        <w:t xml:space="preserve">presente trabalho está divido nas seguintes seções: 1. Introdução: contextualização do trabalho, abordando os temas de afasia e o uso da tecnologia, ambos de forma superficial; 1.1. Problema: descreve o problema a ser contornado com o desenvolvimento deste trabalho; 1.2. Justificativa: justifica o </w:t>
      </w:r>
      <w:proofErr w:type="spellStart"/>
      <w:r w:rsidRPr="009211E8">
        <w:rPr>
          <w:rFonts w:ascii="Times New Roman" w:hAnsi="Times New Roman"/>
          <w:sz w:val="24"/>
          <w:szCs w:val="24"/>
          <w:lang w:val="pt-BR"/>
        </w:rPr>
        <w:t>porque</w:t>
      </w:r>
      <w:proofErr w:type="spellEnd"/>
      <w:r w:rsidRPr="009211E8">
        <w:rPr>
          <w:rFonts w:ascii="Times New Roman" w:hAnsi="Times New Roman"/>
          <w:sz w:val="24"/>
          <w:szCs w:val="24"/>
          <w:lang w:val="pt-BR"/>
        </w:rPr>
        <w:t xml:space="preserve"> do desenvolvimento deste trabalho, bem como sua relevância e a “carência” encontrada no cenário para qual o presente trabalho foi proposto; 1.3. Objetivos: descreve os objetivos do trabalho, sendo subdivido em objetivo geral, que descreve qual será o resultado do trabalho (vide seção 1.3.1), objetivos específicos, que descrevem um “passo-a-passo” de como o objetivo geral será alcançado e validado; 1.4. Trabalhos relacionados: correlaciona todos os trabalhos mais relevantes para com o propósito deste trabalho, enfatizando o que foi desenvolvido nos demais trabalhos e quais foram suas contribuições; 1.5. Metodologia: descreve toda a metodologia utilizada no desenvolvimento deste trabalho; 2. Revisão Bibliográfica: explora todos os conceitos chave usados na elaboração deste trabalho, abordando aspectos tanto da fonoaudiologia quanto da informática.; 3. Resultados Esperados: descreve de forma sucinta o que se espera com a elaboração do trabalho; Conclusão: conclui o </w:t>
      </w:r>
      <w:r w:rsidRPr="009211E8">
        <w:rPr>
          <w:rFonts w:ascii="Times New Roman" w:hAnsi="Times New Roman"/>
          <w:sz w:val="24"/>
          <w:szCs w:val="24"/>
          <w:lang w:val="pt-BR"/>
        </w:rPr>
        <w:lastRenderedPageBreak/>
        <w:t>trabalho, apresentando aspectos relevantes da pesquisa e abordando propostas de melhoria.</w:t>
      </w:r>
    </w:p>
    <w:p w14:paraId="1F73623E" w14:textId="77777777" w:rsidR="00BD2638" w:rsidRPr="009211E8" w:rsidRDefault="00BD2638">
      <w:pPr>
        <w:pStyle w:val="Corpo"/>
        <w:spacing w:line="360" w:lineRule="auto"/>
        <w:jc w:val="both"/>
        <w:rPr>
          <w:rFonts w:ascii="Times New Roman" w:eastAsia="Times New Roman" w:hAnsi="Times New Roman" w:cs="Times New Roman"/>
          <w:b/>
          <w:bCs/>
          <w:sz w:val="24"/>
          <w:szCs w:val="24"/>
          <w:lang w:val="pt-BR"/>
        </w:rPr>
      </w:pPr>
    </w:p>
    <w:p w14:paraId="288CAE1B"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38000386"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7393EA9E"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0C9C9F6B"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6F9C94A0"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64FEA646"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183DB7DB"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12C2F9AB" w14:textId="77777777" w:rsidR="00BD2638" w:rsidRPr="009211E8" w:rsidRDefault="00143E52">
      <w:pPr>
        <w:pStyle w:val="Corpo"/>
        <w:spacing w:line="360" w:lineRule="auto"/>
        <w:jc w:val="both"/>
        <w:rPr>
          <w:lang w:val="pt-BR"/>
        </w:rPr>
      </w:pPr>
      <w:r w:rsidRPr="009211E8">
        <w:rPr>
          <w:rFonts w:ascii="Arial Unicode MS" w:hAnsi="Arial Unicode MS"/>
          <w:caps/>
          <w:sz w:val="24"/>
          <w:szCs w:val="24"/>
          <w:lang w:val="pt-BR"/>
        </w:rPr>
        <w:br w:type="page"/>
      </w:r>
    </w:p>
    <w:p w14:paraId="5CF0D5EF" w14:textId="77777777" w:rsidR="00BD2638" w:rsidRPr="009211E8" w:rsidRDefault="00143E52">
      <w:pPr>
        <w:pStyle w:val="Corpo"/>
        <w:spacing w:line="360" w:lineRule="auto"/>
        <w:jc w:val="both"/>
        <w:rPr>
          <w:rFonts w:ascii="Times New Roman" w:eastAsia="Times New Roman" w:hAnsi="Times New Roman" w:cs="Times New Roman"/>
          <w:b/>
          <w:bCs/>
          <w:caps/>
          <w:sz w:val="24"/>
          <w:szCs w:val="24"/>
          <w:lang w:val="pt-BR"/>
        </w:rPr>
      </w:pPr>
      <w:r w:rsidRPr="009211E8">
        <w:rPr>
          <w:rFonts w:ascii="Times New Roman" w:hAnsi="Times New Roman"/>
          <w:b/>
          <w:bCs/>
          <w:caps/>
          <w:sz w:val="24"/>
          <w:szCs w:val="24"/>
          <w:lang w:val="pt-BR"/>
        </w:rPr>
        <w:lastRenderedPageBreak/>
        <w:t>2. Revisão Bibliográfica</w:t>
      </w:r>
    </w:p>
    <w:p w14:paraId="1E4C103C" w14:textId="77777777" w:rsidR="00BD2638" w:rsidRPr="009211E8" w:rsidRDefault="00BD2638">
      <w:pPr>
        <w:pStyle w:val="Corpo"/>
        <w:spacing w:line="360" w:lineRule="auto"/>
        <w:jc w:val="both"/>
        <w:rPr>
          <w:rFonts w:ascii="Times New Roman" w:eastAsia="Times New Roman" w:hAnsi="Times New Roman" w:cs="Times New Roman"/>
          <w:b/>
          <w:bCs/>
          <w:caps/>
          <w:sz w:val="24"/>
          <w:szCs w:val="24"/>
          <w:lang w:val="pt-BR"/>
        </w:rPr>
      </w:pPr>
    </w:p>
    <w:p w14:paraId="6717A28A"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caps/>
          <w:sz w:val="24"/>
          <w:szCs w:val="24"/>
          <w:lang w:val="pt-BR"/>
        </w:rPr>
        <w:t xml:space="preserve">A </w:t>
      </w:r>
      <w:r w:rsidRPr="009211E8">
        <w:rPr>
          <w:rFonts w:ascii="Times New Roman" w:hAnsi="Times New Roman"/>
          <w:sz w:val="24"/>
          <w:szCs w:val="24"/>
          <w:lang w:val="pt-BR"/>
        </w:rPr>
        <w:t xml:space="preserve">seguir encontram - se os principais conceitos base utilizados no desenvolvimento do presente trabalho. </w:t>
      </w:r>
    </w:p>
    <w:p w14:paraId="10C372AF" w14:textId="77777777" w:rsidR="00BD2638" w:rsidRPr="009211E8" w:rsidRDefault="00BD2638">
      <w:pPr>
        <w:pStyle w:val="Corpo"/>
        <w:spacing w:line="360" w:lineRule="auto"/>
        <w:jc w:val="both"/>
        <w:rPr>
          <w:rFonts w:ascii="Times New Roman" w:eastAsia="Times New Roman" w:hAnsi="Times New Roman" w:cs="Times New Roman"/>
          <w:b/>
          <w:bCs/>
          <w:caps/>
          <w:sz w:val="24"/>
          <w:szCs w:val="24"/>
          <w:lang w:val="pt-BR"/>
        </w:rPr>
      </w:pPr>
    </w:p>
    <w:p w14:paraId="3513624A" w14:textId="77777777" w:rsidR="00BD2638" w:rsidRPr="009211E8" w:rsidRDefault="00143E52">
      <w:pPr>
        <w:pStyle w:val="Corpo"/>
        <w:spacing w:line="360" w:lineRule="auto"/>
        <w:jc w:val="both"/>
        <w:rPr>
          <w:rFonts w:ascii="Times New Roman" w:eastAsia="Times New Roman" w:hAnsi="Times New Roman" w:cs="Times New Roman"/>
          <w:b/>
          <w:bCs/>
          <w:sz w:val="24"/>
          <w:szCs w:val="24"/>
          <w:lang w:val="pt-BR"/>
        </w:rPr>
      </w:pPr>
      <w:r w:rsidRPr="009211E8">
        <w:rPr>
          <w:rFonts w:ascii="Times New Roman" w:hAnsi="Times New Roman"/>
          <w:b/>
          <w:bCs/>
          <w:sz w:val="24"/>
          <w:szCs w:val="24"/>
          <w:lang w:val="pt-BR"/>
        </w:rPr>
        <w:t>2.1. AVC - Acidente Vascular Cerebral</w:t>
      </w:r>
    </w:p>
    <w:p w14:paraId="43AE8BFF" w14:textId="77777777" w:rsidR="00BD2638" w:rsidRPr="009211E8" w:rsidRDefault="00BD2638">
      <w:pPr>
        <w:pStyle w:val="Corpo"/>
        <w:spacing w:line="360" w:lineRule="auto"/>
        <w:jc w:val="both"/>
        <w:rPr>
          <w:rFonts w:ascii="Times New Roman" w:eastAsia="Times New Roman" w:hAnsi="Times New Roman" w:cs="Times New Roman"/>
          <w:b/>
          <w:bCs/>
          <w:sz w:val="24"/>
          <w:szCs w:val="24"/>
          <w:lang w:val="pt-BR"/>
        </w:rPr>
      </w:pPr>
    </w:p>
    <w:p w14:paraId="1A3D8AAF" w14:textId="24F61FCE"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Segundo a Academia Brasileira de Neurologia (ACADEMIA, 2016)</w:t>
      </w:r>
      <w:r w:rsidRPr="009211E8">
        <w:rPr>
          <w:rFonts w:ascii="Times New Roman" w:hAnsi="Times New Roman"/>
          <w:color w:val="FF2C21"/>
          <w:sz w:val="24"/>
          <w:szCs w:val="24"/>
          <w:lang w:val="pt-BR"/>
        </w:rPr>
        <w:t xml:space="preserve"> </w:t>
      </w:r>
      <w:r w:rsidRPr="009211E8">
        <w:rPr>
          <w:rFonts w:ascii="Times New Roman" w:hAnsi="Times New Roman"/>
          <w:sz w:val="24"/>
          <w:szCs w:val="24"/>
          <w:lang w:val="pt-BR"/>
        </w:rPr>
        <w:t xml:space="preserve">o AVC -  também conhecido como “derrame” - ocorre pela alteração do fluxo </w:t>
      </w:r>
      <w:del w:id="263" w:author="elizamarysouza@gmail.com" w:date="2018-04-09T13:53:00Z">
        <w:r w:rsidRPr="009211E8" w:rsidDel="00704523">
          <w:rPr>
            <w:rFonts w:ascii="Times New Roman" w:hAnsi="Times New Roman"/>
            <w:sz w:val="24"/>
            <w:szCs w:val="24"/>
            <w:lang w:val="pt-BR"/>
          </w:rPr>
          <w:delText xml:space="preserve">sangüíneo </w:delText>
        </w:r>
      </w:del>
      <w:ins w:id="264" w:author="elizamarysouza@gmail.com" w:date="2018-04-09T13:53:00Z">
        <w:r w:rsidR="00704523" w:rsidRPr="009211E8">
          <w:rPr>
            <w:rFonts w:ascii="Times New Roman" w:hAnsi="Times New Roman"/>
            <w:sz w:val="24"/>
            <w:szCs w:val="24"/>
            <w:lang w:val="pt-BR"/>
          </w:rPr>
          <w:t>sang</w:t>
        </w:r>
        <w:r w:rsidR="00704523">
          <w:rPr>
            <w:rFonts w:ascii="Times New Roman" w:hAnsi="Times New Roman"/>
            <w:sz w:val="24"/>
            <w:szCs w:val="24"/>
            <w:lang w:val="pt-BR"/>
          </w:rPr>
          <w:t>u</w:t>
        </w:r>
        <w:r w:rsidR="00704523" w:rsidRPr="009211E8">
          <w:rPr>
            <w:rFonts w:ascii="Times New Roman" w:hAnsi="Times New Roman"/>
            <w:sz w:val="24"/>
            <w:szCs w:val="24"/>
            <w:lang w:val="pt-BR"/>
          </w:rPr>
          <w:t xml:space="preserve">íneo </w:t>
        </w:r>
      </w:ins>
      <w:r w:rsidRPr="009211E8">
        <w:rPr>
          <w:rFonts w:ascii="Times New Roman" w:hAnsi="Times New Roman"/>
          <w:sz w:val="24"/>
          <w:szCs w:val="24"/>
          <w:lang w:val="pt-BR"/>
        </w:rPr>
        <w:t xml:space="preserve">no cérebro, matando as células nervosas concentradas na região </w:t>
      </w:r>
      <w:del w:id="265" w:author="elizamarysouza@gmail.com" w:date="2018-04-09T14:16:00Z">
        <w:r w:rsidRPr="009211E8" w:rsidDel="00FE52EE">
          <w:rPr>
            <w:rFonts w:ascii="Times New Roman" w:hAnsi="Times New Roman"/>
            <w:sz w:val="24"/>
            <w:szCs w:val="24"/>
            <w:lang w:val="pt-BR"/>
          </w:rPr>
          <w:delText xml:space="preserve"> </w:delText>
        </w:r>
      </w:del>
      <w:r w:rsidRPr="009211E8">
        <w:rPr>
          <w:rFonts w:ascii="Times New Roman" w:hAnsi="Times New Roman"/>
          <w:sz w:val="24"/>
          <w:szCs w:val="24"/>
          <w:lang w:val="pt-BR"/>
        </w:rPr>
        <w:t xml:space="preserve">cerebral afetada. O AVC pode ser basicamente classificado como </w:t>
      </w:r>
      <w:r>
        <w:rPr>
          <w:rFonts w:ascii="Times New Roman" w:hAnsi="Times New Roman"/>
          <w:sz w:val="24"/>
          <w:szCs w:val="24"/>
          <w:lang w:val="fr-FR"/>
        </w:rPr>
        <w:t>isquê</w:t>
      </w:r>
      <w:r>
        <w:rPr>
          <w:rFonts w:ascii="Times New Roman" w:hAnsi="Times New Roman"/>
          <w:sz w:val="24"/>
          <w:szCs w:val="24"/>
          <w:lang w:val="it-IT"/>
        </w:rPr>
        <w:t>mico</w:t>
      </w:r>
      <w:r w:rsidRPr="009211E8">
        <w:rPr>
          <w:rFonts w:ascii="Times New Roman" w:hAnsi="Times New Roman"/>
          <w:sz w:val="24"/>
          <w:szCs w:val="24"/>
          <w:lang w:val="pt-BR"/>
        </w:rPr>
        <w:t xml:space="preserve"> ou hemorrágico. O AVC </w:t>
      </w:r>
      <w:r>
        <w:rPr>
          <w:rFonts w:ascii="Times New Roman" w:hAnsi="Times New Roman"/>
          <w:sz w:val="24"/>
          <w:szCs w:val="24"/>
          <w:lang w:val="fr-FR"/>
        </w:rPr>
        <w:t>isquê</w:t>
      </w:r>
      <w:r>
        <w:rPr>
          <w:rFonts w:ascii="Times New Roman" w:hAnsi="Times New Roman"/>
          <w:sz w:val="24"/>
          <w:szCs w:val="24"/>
          <w:lang w:val="it-IT"/>
        </w:rPr>
        <w:t>mico</w:t>
      </w:r>
      <w:r w:rsidRPr="009211E8">
        <w:rPr>
          <w:rFonts w:ascii="Times New Roman" w:hAnsi="Times New Roman"/>
          <w:sz w:val="24"/>
          <w:szCs w:val="24"/>
          <w:lang w:val="pt-BR"/>
        </w:rPr>
        <w:t xml:space="preserve"> (AVCI) é caracterizado pelo entupimento dos vasos sang</w:t>
      </w:r>
      <w:ins w:id="266" w:author="elizamarysouza@gmail.com" w:date="2018-04-09T14:17:00Z">
        <w:r w:rsidR="00B62784">
          <w:rPr>
            <w:rFonts w:ascii="Times New Roman" w:hAnsi="Times New Roman"/>
            <w:sz w:val="24"/>
            <w:szCs w:val="24"/>
            <w:lang w:val="pt-BR"/>
          </w:rPr>
          <w:t>u</w:t>
        </w:r>
      </w:ins>
      <w:del w:id="267" w:author="elizamarysouza@gmail.com" w:date="2018-04-09T14:16:00Z">
        <w:r w:rsidRPr="009211E8" w:rsidDel="00B62784">
          <w:rPr>
            <w:rFonts w:ascii="Times New Roman" w:hAnsi="Times New Roman"/>
            <w:sz w:val="24"/>
            <w:szCs w:val="24"/>
            <w:lang w:val="pt-BR"/>
          </w:rPr>
          <w:delText>ü</w:delText>
        </w:r>
      </w:del>
      <w:r w:rsidRPr="009211E8">
        <w:rPr>
          <w:rFonts w:ascii="Times New Roman" w:hAnsi="Times New Roman"/>
          <w:sz w:val="24"/>
          <w:szCs w:val="24"/>
          <w:lang w:val="pt-BR"/>
        </w:rPr>
        <w:t>íneos cerebrais, sendo este entupimento causado por trombose, ou seja, forma</w:t>
      </w:r>
      <w:r>
        <w:rPr>
          <w:rFonts w:ascii="Times New Roman" w:hAnsi="Times New Roman"/>
          <w:sz w:val="24"/>
          <w:szCs w:val="24"/>
          <w:lang w:val="pt-PT"/>
        </w:rPr>
        <w:t>ção de placas</w:t>
      </w:r>
      <w:r w:rsidRPr="009211E8">
        <w:rPr>
          <w:rFonts w:ascii="Times New Roman" w:hAnsi="Times New Roman"/>
          <w:sz w:val="24"/>
          <w:szCs w:val="24"/>
          <w:lang w:val="pt-BR"/>
        </w:rPr>
        <w:t xml:space="preserve"> em alguma</w:t>
      </w:r>
      <w:r>
        <w:rPr>
          <w:rFonts w:ascii="Times New Roman" w:hAnsi="Times New Roman"/>
          <w:sz w:val="24"/>
          <w:szCs w:val="24"/>
          <w:lang w:val="it-IT"/>
        </w:rPr>
        <w:t xml:space="preserve"> art</w:t>
      </w:r>
      <w:r>
        <w:rPr>
          <w:rFonts w:ascii="Times New Roman" w:hAnsi="Times New Roman"/>
          <w:sz w:val="24"/>
          <w:szCs w:val="24"/>
          <w:lang w:val="fr-FR"/>
        </w:rPr>
        <w:t>é</w:t>
      </w:r>
      <w:r>
        <w:rPr>
          <w:rFonts w:ascii="Times New Roman" w:hAnsi="Times New Roman"/>
          <w:sz w:val="24"/>
          <w:szCs w:val="24"/>
          <w:lang w:val="pt-PT"/>
        </w:rPr>
        <w:t>ria principal do c</w:t>
      </w:r>
      <w:r>
        <w:rPr>
          <w:rFonts w:ascii="Times New Roman" w:hAnsi="Times New Roman"/>
          <w:sz w:val="24"/>
          <w:szCs w:val="24"/>
          <w:lang w:val="fr-FR"/>
        </w:rPr>
        <w:t>é</w:t>
      </w:r>
      <w:proofErr w:type="spellStart"/>
      <w:r w:rsidRPr="009211E8">
        <w:rPr>
          <w:rFonts w:ascii="Times New Roman" w:hAnsi="Times New Roman"/>
          <w:sz w:val="24"/>
          <w:szCs w:val="24"/>
          <w:lang w:val="pt-BR"/>
        </w:rPr>
        <w:t>rebro</w:t>
      </w:r>
      <w:proofErr w:type="spellEnd"/>
      <w:r w:rsidRPr="009211E8">
        <w:rPr>
          <w:rFonts w:ascii="Times New Roman" w:hAnsi="Times New Roman"/>
          <w:sz w:val="24"/>
          <w:szCs w:val="24"/>
          <w:lang w:val="pt-BR"/>
        </w:rPr>
        <w:t xml:space="preserve"> ou por embolia, que ocorre </w:t>
      </w:r>
      <w:r>
        <w:rPr>
          <w:rFonts w:ascii="Times New Roman" w:hAnsi="Times New Roman"/>
          <w:sz w:val="24"/>
          <w:szCs w:val="24"/>
          <w:lang w:val="pt-PT"/>
        </w:rPr>
        <w:t>quando um trombo ou uma placa de gordura origin</w:t>
      </w:r>
      <w:r w:rsidRPr="009211E8">
        <w:rPr>
          <w:rFonts w:ascii="Times New Roman" w:hAnsi="Times New Roman"/>
          <w:sz w:val="24"/>
          <w:szCs w:val="24"/>
          <w:lang w:val="pt-BR"/>
        </w:rPr>
        <w:t>á</w:t>
      </w:r>
      <w:r>
        <w:rPr>
          <w:rFonts w:ascii="Times New Roman" w:hAnsi="Times New Roman"/>
          <w:sz w:val="24"/>
          <w:szCs w:val="24"/>
          <w:lang w:val="pt-PT"/>
        </w:rPr>
        <w:t>ria de outra parte do corpo se solta e</w:t>
      </w:r>
      <w:r w:rsidRPr="009211E8">
        <w:rPr>
          <w:rFonts w:ascii="Times New Roman" w:hAnsi="Times New Roman"/>
          <w:sz w:val="24"/>
          <w:szCs w:val="24"/>
          <w:lang w:val="pt-BR"/>
        </w:rPr>
        <w:t xml:space="preserve"> é levada ao cérebro</w:t>
      </w:r>
      <w:r>
        <w:rPr>
          <w:rFonts w:ascii="Times New Roman" w:hAnsi="Times New Roman"/>
          <w:sz w:val="24"/>
          <w:szCs w:val="24"/>
          <w:lang w:val="pt-PT"/>
        </w:rPr>
        <w:t xml:space="preserve"> pela rede sangu</w:t>
      </w:r>
      <w:proofErr w:type="spellStart"/>
      <w:r w:rsidRPr="009211E8">
        <w:rPr>
          <w:rFonts w:ascii="Times New Roman" w:hAnsi="Times New Roman"/>
          <w:sz w:val="24"/>
          <w:szCs w:val="24"/>
          <w:lang w:val="pt-BR"/>
        </w:rPr>
        <w:t>ínea</w:t>
      </w:r>
      <w:proofErr w:type="spellEnd"/>
      <w:r w:rsidRPr="009211E8">
        <w:rPr>
          <w:rFonts w:ascii="Times New Roman" w:hAnsi="Times New Roman"/>
          <w:sz w:val="24"/>
          <w:szCs w:val="24"/>
          <w:lang w:val="pt-BR"/>
        </w:rPr>
        <w:t xml:space="preserve">. Por sua vez, o AVC hemorrágico (AVCH) é considerado o mais mortal e é caracterizado pelo rompimento de vasos sanguíneos no interior do cérebro, aumentando a pressão intracraniana e consequentemente gerando dificuldade para a chegada de sangue em outras áreas do cérebro não afetadas, o que pode agravar ainda mais a situação do paciente.  </w:t>
      </w:r>
    </w:p>
    <w:p w14:paraId="45FE1545" w14:textId="77777777" w:rsidR="00BD2638" w:rsidRDefault="00143E52">
      <w:pPr>
        <w:pStyle w:val="Corpo"/>
        <w:spacing w:line="360" w:lineRule="auto"/>
        <w:ind w:firstLine="1134"/>
        <w:jc w:val="both"/>
        <w:rPr>
          <w:rFonts w:ascii="Times New Roman" w:eastAsia="Times New Roman" w:hAnsi="Times New Roman" w:cs="Times New Roman"/>
          <w:sz w:val="24"/>
          <w:szCs w:val="24"/>
        </w:rPr>
      </w:pPr>
      <w:r w:rsidRPr="009211E8">
        <w:rPr>
          <w:rFonts w:ascii="Times New Roman" w:hAnsi="Times New Roman"/>
          <w:sz w:val="24"/>
          <w:szCs w:val="24"/>
          <w:lang w:val="pt-BR"/>
        </w:rPr>
        <w:t xml:space="preserve">O AVC é considerado uma urgência médica, sendo necessário encaminhar o paciente a uma unidade de pronto atendimento logo após a detecção dos primeiros sintomas (ACADEMIA, 2016). </w:t>
      </w:r>
      <w:proofErr w:type="spellStart"/>
      <w:r>
        <w:rPr>
          <w:rFonts w:ascii="Times New Roman" w:hAnsi="Times New Roman"/>
          <w:sz w:val="24"/>
          <w:szCs w:val="24"/>
        </w:rPr>
        <w:t>Em</w:t>
      </w:r>
      <w:proofErr w:type="spellEnd"/>
      <w:r>
        <w:rPr>
          <w:rFonts w:ascii="Times New Roman" w:hAnsi="Times New Roman"/>
          <w:sz w:val="24"/>
          <w:szCs w:val="24"/>
        </w:rPr>
        <w:t xml:space="preserve"> </w:t>
      </w:r>
      <w:proofErr w:type="spellStart"/>
      <w:r>
        <w:rPr>
          <w:rFonts w:ascii="Times New Roman" w:hAnsi="Times New Roman"/>
          <w:sz w:val="24"/>
          <w:szCs w:val="24"/>
        </w:rPr>
        <w:t>relação</w:t>
      </w:r>
      <w:proofErr w:type="spellEnd"/>
      <w:r>
        <w:rPr>
          <w:rFonts w:ascii="Times New Roman" w:hAnsi="Times New Roman"/>
          <w:sz w:val="24"/>
          <w:szCs w:val="24"/>
        </w:rPr>
        <w:t xml:space="preserve"> </w:t>
      </w:r>
      <w:proofErr w:type="spellStart"/>
      <w:r>
        <w:rPr>
          <w:rFonts w:ascii="Times New Roman" w:hAnsi="Times New Roman"/>
          <w:sz w:val="24"/>
          <w:szCs w:val="24"/>
        </w:rPr>
        <w:t>aos</w:t>
      </w:r>
      <w:proofErr w:type="spellEnd"/>
      <w:r>
        <w:rPr>
          <w:rFonts w:ascii="Times New Roman" w:hAnsi="Times New Roman"/>
          <w:sz w:val="24"/>
          <w:szCs w:val="24"/>
        </w:rPr>
        <w:t xml:space="preserve"> </w:t>
      </w:r>
      <w:proofErr w:type="spellStart"/>
      <w:r>
        <w:rPr>
          <w:rFonts w:ascii="Times New Roman" w:hAnsi="Times New Roman"/>
          <w:sz w:val="24"/>
          <w:szCs w:val="24"/>
        </w:rPr>
        <w:t>sintomas</w:t>
      </w:r>
      <w:proofErr w:type="spellEnd"/>
      <w:r>
        <w:rPr>
          <w:rFonts w:ascii="Times New Roman" w:hAnsi="Times New Roman"/>
          <w:sz w:val="24"/>
          <w:szCs w:val="24"/>
        </w:rPr>
        <w:t xml:space="preserve"> do AVC, </w:t>
      </w:r>
      <w:proofErr w:type="spellStart"/>
      <w:r>
        <w:rPr>
          <w:rFonts w:ascii="Times New Roman" w:hAnsi="Times New Roman"/>
          <w:sz w:val="24"/>
          <w:szCs w:val="24"/>
        </w:rPr>
        <w:t>eles</w:t>
      </w:r>
      <w:proofErr w:type="spellEnd"/>
      <w:r>
        <w:rPr>
          <w:rFonts w:ascii="Times New Roman" w:hAnsi="Times New Roman"/>
          <w:sz w:val="24"/>
          <w:szCs w:val="24"/>
        </w:rPr>
        <w:t xml:space="preserve"> </w:t>
      </w:r>
      <w:proofErr w:type="spellStart"/>
      <w:r>
        <w:rPr>
          <w:rFonts w:ascii="Times New Roman" w:hAnsi="Times New Roman"/>
          <w:sz w:val="24"/>
          <w:szCs w:val="24"/>
        </w:rPr>
        <w:t>podem</w:t>
      </w:r>
      <w:proofErr w:type="spellEnd"/>
      <w:r>
        <w:rPr>
          <w:rFonts w:ascii="Times New Roman" w:hAnsi="Times New Roman"/>
          <w:sz w:val="24"/>
          <w:szCs w:val="24"/>
        </w:rPr>
        <w:t xml:space="preserve"> </w:t>
      </w:r>
      <w:proofErr w:type="spellStart"/>
      <w:r>
        <w:rPr>
          <w:rFonts w:ascii="Times New Roman" w:hAnsi="Times New Roman"/>
          <w:sz w:val="24"/>
          <w:szCs w:val="24"/>
        </w:rPr>
        <w:t>ser</w:t>
      </w:r>
      <w:proofErr w:type="spellEnd"/>
      <w:r>
        <w:rPr>
          <w:rFonts w:ascii="Times New Roman" w:hAnsi="Times New Roman"/>
          <w:sz w:val="24"/>
          <w:szCs w:val="24"/>
        </w:rPr>
        <w:t xml:space="preserve">: </w:t>
      </w:r>
    </w:p>
    <w:p w14:paraId="3F82CCA9" w14:textId="77777777" w:rsidR="00BD2638" w:rsidRPr="009211E8" w:rsidRDefault="00143E52">
      <w:pPr>
        <w:pStyle w:val="Corpo"/>
        <w:numPr>
          <w:ilvl w:val="0"/>
          <w:numId w:val="3"/>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Dor de cabeça muito intensa, com aparição de forma súbita. Tal dor pode ser acompanhada de vômitos, fraqueza e dormência na face ou nos membros, sendo mais específico tal dormência afetar somente um dos lados do corpo. </w:t>
      </w:r>
    </w:p>
    <w:p w14:paraId="17F24C02" w14:textId="77777777" w:rsidR="00BD2638" w:rsidRDefault="00143E52">
      <w:pPr>
        <w:pStyle w:val="Corpo"/>
        <w:numPr>
          <w:ilvl w:val="0"/>
          <w:numId w:val="3"/>
        </w:numPr>
        <w:spacing w:line="360" w:lineRule="auto"/>
        <w:jc w:val="both"/>
        <w:rPr>
          <w:rFonts w:ascii="Times New Roman" w:eastAsia="Times New Roman" w:hAnsi="Times New Roman" w:cs="Times New Roman"/>
          <w:sz w:val="24"/>
          <w:szCs w:val="24"/>
        </w:rPr>
      </w:pPr>
      <w:proofErr w:type="spellStart"/>
      <w:r>
        <w:rPr>
          <w:rFonts w:ascii="Times New Roman" w:hAnsi="Times New Roman"/>
          <w:sz w:val="24"/>
          <w:szCs w:val="24"/>
        </w:rPr>
        <w:t>Paralisia</w:t>
      </w:r>
      <w:proofErr w:type="spellEnd"/>
      <w:r>
        <w:rPr>
          <w:rFonts w:ascii="Times New Roman" w:hAnsi="Times New Roman"/>
          <w:sz w:val="24"/>
          <w:szCs w:val="24"/>
        </w:rPr>
        <w:t xml:space="preserve"> dos </w:t>
      </w:r>
      <w:proofErr w:type="spellStart"/>
      <w:r>
        <w:rPr>
          <w:rFonts w:ascii="Times New Roman" w:hAnsi="Times New Roman"/>
          <w:sz w:val="24"/>
          <w:szCs w:val="24"/>
        </w:rPr>
        <w:t>membros</w:t>
      </w:r>
      <w:proofErr w:type="spellEnd"/>
      <w:r>
        <w:rPr>
          <w:rFonts w:ascii="Times New Roman" w:hAnsi="Times New Roman"/>
          <w:sz w:val="24"/>
          <w:szCs w:val="24"/>
        </w:rPr>
        <w:t>.</w:t>
      </w:r>
    </w:p>
    <w:p w14:paraId="455AAFAF" w14:textId="77777777" w:rsidR="00BD2638" w:rsidRPr="009211E8" w:rsidRDefault="00143E52">
      <w:pPr>
        <w:pStyle w:val="Corpo"/>
        <w:numPr>
          <w:ilvl w:val="0"/>
          <w:numId w:val="3"/>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Perda súbita da fala, dificuldade de comunicação ou de compreensão. </w:t>
      </w:r>
    </w:p>
    <w:p w14:paraId="4312A6F0" w14:textId="77777777" w:rsidR="00BD2638" w:rsidRPr="009211E8" w:rsidRDefault="00143E52">
      <w:pPr>
        <w:pStyle w:val="Corpo"/>
        <w:numPr>
          <w:ilvl w:val="0"/>
          <w:numId w:val="3"/>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Perda parcial ou total da visão de forma súbita, podendo ser em ambos os olhos ou somente em um.</w:t>
      </w:r>
    </w:p>
    <w:p w14:paraId="3D9B2146" w14:textId="77777777" w:rsidR="00BD2638" w:rsidRDefault="00143E52">
      <w:pPr>
        <w:pStyle w:val="Corpo"/>
        <w:numPr>
          <w:ilvl w:val="0"/>
          <w:numId w:val="3"/>
        </w:numPr>
        <w:spacing w:line="360" w:lineRule="auto"/>
        <w:jc w:val="both"/>
        <w:rPr>
          <w:rFonts w:ascii="Times New Roman" w:eastAsia="Times New Roman" w:hAnsi="Times New Roman" w:cs="Times New Roman"/>
          <w:sz w:val="24"/>
          <w:szCs w:val="24"/>
        </w:rPr>
      </w:pPr>
      <w:proofErr w:type="spellStart"/>
      <w:r>
        <w:rPr>
          <w:rFonts w:ascii="Times New Roman" w:hAnsi="Times New Roman"/>
          <w:sz w:val="24"/>
          <w:szCs w:val="24"/>
        </w:rPr>
        <w:t>Perda</w:t>
      </w:r>
      <w:proofErr w:type="spellEnd"/>
      <w:r>
        <w:rPr>
          <w:rFonts w:ascii="Times New Roman" w:hAnsi="Times New Roman"/>
          <w:sz w:val="24"/>
          <w:szCs w:val="24"/>
        </w:rPr>
        <w:t xml:space="preserve"> de </w:t>
      </w:r>
      <w:proofErr w:type="spellStart"/>
      <w:r>
        <w:rPr>
          <w:rFonts w:ascii="Times New Roman" w:hAnsi="Times New Roman"/>
          <w:sz w:val="24"/>
          <w:szCs w:val="24"/>
        </w:rPr>
        <w:t>equilibrio</w:t>
      </w:r>
      <w:proofErr w:type="spellEnd"/>
      <w:r>
        <w:rPr>
          <w:rFonts w:ascii="Times New Roman" w:hAnsi="Times New Roman"/>
          <w:sz w:val="24"/>
          <w:szCs w:val="24"/>
        </w:rPr>
        <w:t xml:space="preserve">, </w:t>
      </w:r>
      <w:proofErr w:type="spellStart"/>
      <w:r>
        <w:rPr>
          <w:rFonts w:ascii="Times New Roman" w:hAnsi="Times New Roman"/>
          <w:sz w:val="24"/>
          <w:szCs w:val="24"/>
        </w:rPr>
        <w:t>tontura</w:t>
      </w:r>
      <w:proofErr w:type="spellEnd"/>
      <w:r>
        <w:rPr>
          <w:rFonts w:ascii="Times New Roman" w:hAnsi="Times New Roman"/>
          <w:sz w:val="24"/>
          <w:szCs w:val="24"/>
        </w:rPr>
        <w:t xml:space="preserve">. </w:t>
      </w:r>
    </w:p>
    <w:p w14:paraId="03585D57" w14:textId="77777777" w:rsidR="00BD2638" w:rsidRDefault="00143E52">
      <w:pPr>
        <w:pStyle w:val="Corpo"/>
        <w:numPr>
          <w:ilvl w:val="0"/>
          <w:numId w:val="3"/>
        </w:numPr>
        <w:spacing w:line="360" w:lineRule="auto"/>
        <w:jc w:val="both"/>
        <w:rPr>
          <w:rFonts w:ascii="Times New Roman" w:eastAsia="Times New Roman" w:hAnsi="Times New Roman" w:cs="Times New Roman"/>
          <w:sz w:val="24"/>
          <w:szCs w:val="24"/>
        </w:rPr>
      </w:pPr>
      <w:proofErr w:type="spellStart"/>
      <w:r>
        <w:rPr>
          <w:rFonts w:ascii="Times New Roman" w:hAnsi="Times New Roman"/>
          <w:sz w:val="24"/>
          <w:szCs w:val="24"/>
        </w:rPr>
        <w:t>Perda</w:t>
      </w:r>
      <w:proofErr w:type="spellEnd"/>
      <w:r>
        <w:rPr>
          <w:rFonts w:ascii="Times New Roman" w:hAnsi="Times New Roman"/>
          <w:sz w:val="24"/>
          <w:szCs w:val="24"/>
        </w:rPr>
        <w:t xml:space="preserve"> </w:t>
      </w:r>
      <w:proofErr w:type="spellStart"/>
      <w:r>
        <w:rPr>
          <w:rFonts w:ascii="Times New Roman" w:hAnsi="Times New Roman"/>
          <w:sz w:val="24"/>
          <w:szCs w:val="24"/>
        </w:rPr>
        <w:t>repentina</w:t>
      </w:r>
      <w:proofErr w:type="spellEnd"/>
      <w:r>
        <w:rPr>
          <w:rFonts w:ascii="Times New Roman" w:hAnsi="Times New Roman"/>
          <w:sz w:val="24"/>
          <w:szCs w:val="24"/>
        </w:rPr>
        <w:t xml:space="preserve"> de </w:t>
      </w:r>
      <w:proofErr w:type="spellStart"/>
      <w:r>
        <w:rPr>
          <w:rFonts w:ascii="Times New Roman" w:hAnsi="Times New Roman"/>
          <w:sz w:val="24"/>
          <w:szCs w:val="24"/>
        </w:rPr>
        <w:t>memória</w:t>
      </w:r>
      <w:proofErr w:type="spellEnd"/>
      <w:r>
        <w:rPr>
          <w:rFonts w:ascii="Times New Roman" w:hAnsi="Times New Roman"/>
          <w:sz w:val="24"/>
          <w:szCs w:val="24"/>
        </w:rPr>
        <w:t>.</w:t>
      </w:r>
    </w:p>
    <w:p w14:paraId="70017D16" w14:textId="77777777" w:rsidR="00BD2638" w:rsidRPr="009211E8" w:rsidRDefault="00143E52">
      <w:pPr>
        <w:pStyle w:val="Corpo"/>
        <w:numPr>
          <w:ilvl w:val="0"/>
          <w:numId w:val="3"/>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Dificuldade de planejamento e </w:t>
      </w:r>
      <w:proofErr w:type="gramStart"/>
      <w:r w:rsidRPr="009211E8">
        <w:rPr>
          <w:rFonts w:ascii="Times New Roman" w:hAnsi="Times New Roman"/>
          <w:sz w:val="24"/>
          <w:szCs w:val="24"/>
          <w:lang w:val="pt-BR"/>
        </w:rPr>
        <w:t>negligencia</w:t>
      </w:r>
      <w:proofErr w:type="gramEnd"/>
      <w:r w:rsidRPr="009211E8">
        <w:rPr>
          <w:rFonts w:ascii="Times New Roman" w:hAnsi="Times New Roman"/>
          <w:sz w:val="24"/>
          <w:szCs w:val="24"/>
          <w:lang w:val="pt-BR"/>
        </w:rPr>
        <w:t>.</w:t>
      </w:r>
    </w:p>
    <w:p w14:paraId="0428B4D3" w14:textId="77777777" w:rsidR="00BD2638" w:rsidRPr="009211E8" w:rsidRDefault="00143E52">
      <w:pPr>
        <w:pStyle w:val="Corpo"/>
        <w:numPr>
          <w:ilvl w:val="0"/>
          <w:numId w:val="3"/>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lastRenderedPageBreak/>
        <w:t>Desvio nos lábios ou boca torta.</w:t>
      </w:r>
    </w:p>
    <w:p w14:paraId="28ADB1A2"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2A84696C" w14:textId="76781C5B" w:rsidR="00BD2638" w:rsidRPr="00B62784" w:rsidRDefault="00143E52">
      <w:pPr>
        <w:pStyle w:val="Corpo"/>
        <w:spacing w:line="360" w:lineRule="auto"/>
        <w:ind w:firstLine="1134"/>
        <w:jc w:val="both"/>
        <w:rPr>
          <w:rFonts w:ascii="Times New Roman" w:eastAsia="Times New Roman" w:hAnsi="Times New Roman" w:cs="Times New Roman"/>
          <w:sz w:val="24"/>
          <w:szCs w:val="24"/>
          <w:lang w:val="pt-BR"/>
          <w:rPrChange w:id="268" w:author="elizamarysouza@gmail.com" w:date="2018-04-09T14:20:00Z">
            <w:rPr>
              <w:rFonts w:ascii="Times New Roman" w:eastAsia="Times New Roman" w:hAnsi="Times New Roman" w:cs="Times New Roman"/>
              <w:sz w:val="24"/>
              <w:szCs w:val="24"/>
            </w:rPr>
          </w:rPrChange>
        </w:rPr>
      </w:pPr>
      <w:r w:rsidRPr="009211E8">
        <w:rPr>
          <w:rFonts w:ascii="Times New Roman" w:hAnsi="Times New Roman"/>
          <w:sz w:val="24"/>
          <w:szCs w:val="24"/>
          <w:lang w:val="pt-BR"/>
        </w:rPr>
        <w:t xml:space="preserve">Assim como outras doenças graves, o AVC conta com fatores de risco determinantes para o seu surgimento. Alguns desses fatores não podem ser alterados, como </w:t>
      </w:r>
      <w:del w:id="269" w:author="elizamarysouza@gmail.com" w:date="2018-04-09T14:20:00Z">
        <w:r w:rsidRPr="009211E8" w:rsidDel="00B62784">
          <w:rPr>
            <w:rFonts w:ascii="Times New Roman" w:hAnsi="Times New Roman"/>
            <w:sz w:val="24"/>
            <w:szCs w:val="24"/>
            <w:lang w:val="pt-BR"/>
          </w:rPr>
          <w:delText>é o caso</w:delText>
        </w:r>
      </w:del>
      <w:ins w:id="270" w:author="elizamarysouza@gmail.com" w:date="2018-04-09T14:20:00Z">
        <w:r w:rsidR="00B62784">
          <w:rPr>
            <w:rFonts w:ascii="Times New Roman" w:hAnsi="Times New Roman"/>
            <w:sz w:val="24"/>
            <w:szCs w:val="24"/>
            <w:lang w:val="pt-BR"/>
          </w:rPr>
          <w:t>o</w:t>
        </w:r>
      </w:ins>
      <w:r w:rsidRPr="009211E8">
        <w:rPr>
          <w:rFonts w:ascii="Times New Roman" w:hAnsi="Times New Roman"/>
          <w:sz w:val="24"/>
          <w:szCs w:val="24"/>
          <w:lang w:val="pt-BR"/>
        </w:rPr>
        <w:t xml:space="preserve"> histórico familiar e idade</w:t>
      </w:r>
      <w:ins w:id="271" w:author="elizamarysouza@gmail.com" w:date="2018-04-09T14:21:00Z">
        <w:r w:rsidR="00B62784">
          <w:rPr>
            <w:rFonts w:ascii="Times New Roman" w:hAnsi="Times New Roman"/>
            <w:sz w:val="24"/>
            <w:szCs w:val="24"/>
            <w:lang w:val="pt-BR"/>
          </w:rPr>
          <w:t xml:space="preserve"> do paciente. No entanto</w:t>
        </w:r>
      </w:ins>
      <w:r w:rsidRPr="009211E8">
        <w:rPr>
          <w:rFonts w:ascii="Times New Roman" w:hAnsi="Times New Roman"/>
          <w:sz w:val="24"/>
          <w:szCs w:val="24"/>
          <w:lang w:val="pt-BR"/>
        </w:rPr>
        <w:t xml:space="preserve">, </w:t>
      </w:r>
      <w:del w:id="272" w:author="elizamarysouza@gmail.com" w:date="2018-04-09T14:21:00Z">
        <w:r w:rsidRPr="009211E8" w:rsidDel="00B62784">
          <w:rPr>
            <w:rFonts w:ascii="Times New Roman" w:hAnsi="Times New Roman"/>
            <w:sz w:val="24"/>
            <w:szCs w:val="24"/>
            <w:lang w:val="pt-BR"/>
          </w:rPr>
          <w:delText xml:space="preserve">já </w:delText>
        </w:r>
      </w:del>
      <w:ins w:id="273" w:author="elizamarysouza@gmail.com" w:date="2018-04-09T14:21:00Z">
        <w:r w:rsidR="00B62784">
          <w:rPr>
            <w:rFonts w:ascii="Times New Roman" w:hAnsi="Times New Roman"/>
            <w:sz w:val="24"/>
            <w:szCs w:val="24"/>
            <w:lang w:val="pt-BR"/>
          </w:rPr>
          <w:t>existem</w:t>
        </w:r>
        <w:r w:rsidR="00B62784" w:rsidRPr="009211E8">
          <w:rPr>
            <w:rFonts w:ascii="Times New Roman" w:hAnsi="Times New Roman"/>
            <w:sz w:val="24"/>
            <w:szCs w:val="24"/>
            <w:lang w:val="pt-BR"/>
          </w:rPr>
          <w:t xml:space="preserve"> </w:t>
        </w:r>
      </w:ins>
      <w:r w:rsidRPr="009211E8">
        <w:rPr>
          <w:rFonts w:ascii="Times New Roman" w:hAnsi="Times New Roman"/>
          <w:sz w:val="24"/>
          <w:szCs w:val="24"/>
          <w:lang w:val="pt-BR"/>
        </w:rPr>
        <w:t>outros</w:t>
      </w:r>
      <w:ins w:id="274" w:author="elizamarysouza@gmail.com" w:date="2018-04-09T14:21:00Z">
        <w:r w:rsidR="00B62784">
          <w:rPr>
            <w:rFonts w:ascii="Times New Roman" w:hAnsi="Times New Roman"/>
            <w:sz w:val="24"/>
            <w:szCs w:val="24"/>
            <w:lang w:val="pt-BR"/>
          </w:rPr>
          <w:t xml:space="preserve"> fatores que</w:t>
        </w:r>
      </w:ins>
      <w:r w:rsidRPr="009211E8">
        <w:rPr>
          <w:rFonts w:ascii="Times New Roman" w:hAnsi="Times New Roman"/>
          <w:sz w:val="24"/>
          <w:szCs w:val="24"/>
          <w:lang w:val="pt-BR"/>
        </w:rPr>
        <w:t xml:space="preserve"> estão relacionados</w:t>
      </w:r>
      <w:ins w:id="275" w:author="elizamarysouza@gmail.com" w:date="2018-04-09T14:21:00Z">
        <w:r w:rsidR="00B62784">
          <w:rPr>
            <w:rFonts w:ascii="Times New Roman" w:hAnsi="Times New Roman"/>
            <w:sz w:val="24"/>
            <w:szCs w:val="24"/>
            <w:lang w:val="pt-BR"/>
          </w:rPr>
          <w:t>, por</w:t>
        </w:r>
      </w:ins>
      <w:ins w:id="276" w:author="elizamarysouza@gmail.com" w:date="2018-04-09T14:22:00Z">
        <w:r w:rsidR="00B62784">
          <w:rPr>
            <w:rFonts w:ascii="Times New Roman" w:hAnsi="Times New Roman"/>
            <w:sz w:val="24"/>
            <w:szCs w:val="24"/>
            <w:lang w:val="pt-BR"/>
          </w:rPr>
          <w:t xml:space="preserve"> exemplo, </w:t>
        </w:r>
      </w:ins>
      <w:r w:rsidRPr="009211E8">
        <w:rPr>
          <w:rFonts w:ascii="Times New Roman" w:hAnsi="Times New Roman"/>
          <w:sz w:val="24"/>
          <w:szCs w:val="24"/>
          <w:lang w:val="pt-BR"/>
        </w:rPr>
        <w:t xml:space="preserve"> </w:t>
      </w:r>
      <w:del w:id="277" w:author="elizamarysouza@gmail.com" w:date="2018-04-09T14:22:00Z">
        <w:r w:rsidRPr="009211E8" w:rsidDel="00B62784">
          <w:rPr>
            <w:rFonts w:ascii="Times New Roman" w:hAnsi="Times New Roman"/>
            <w:sz w:val="24"/>
            <w:szCs w:val="24"/>
            <w:lang w:val="pt-BR"/>
          </w:rPr>
          <w:delText>a</w:delText>
        </w:r>
      </w:del>
      <w:r w:rsidRPr="009211E8">
        <w:rPr>
          <w:rFonts w:ascii="Times New Roman" w:hAnsi="Times New Roman"/>
          <w:sz w:val="24"/>
          <w:szCs w:val="24"/>
          <w:lang w:val="pt-BR"/>
        </w:rPr>
        <w:t xml:space="preserve">o estilo de vida do paciente (MIRANDA, 2015). </w:t>
      </w:r>
      <w:ins w:id="278" w:author="elizamarysouza@gmail.com" w:date="2018-04-09T14:22:00Z">
        <w:r w:rsidR="00B62784">
          <w:rPr>
            <w:rFonts w:ascii="Times New Roman" w:hAnsi="Times New Roman"/>
            <w:sz w:val="24"/>
            <w:szCs w:val="24"/>
            <w:lang w:val="pt-BR"/>
          </w:rPr>
          <w:t>Assim existe uma lista de</w:t>
        </w:r>
      </w:ins>
      <w:del w:id="279" w:author="elizamarysouza@gmail.com" w:date="2018-04-09T14:22:00Z">
        <w:r w:rsidRPr="00B62784" w:rsidDel="00B62784">
          <w:rPr>
            <w:rFonts w:ascii="Times New Roman" w:hAnsi="Times New Roman"/>
            <w:sz w:val="24"/>
            <w:szCs w:val="24"/>
            <w:lang w:val="pt-BR"/>
            <w:rPrChange w:id="280" w:author="elizamarysouza@gmail.com" w:date="2018-04-09T14:20:00Z">
              <w:rPr>
                <w:rFonts w:ascii="Times New Roman" w:hAnsi="Times New Roman"/>
                <w:sz w:val="24"/>
                <w:szCs w:val="24"/>
              </w:rPr>
            </w:rPrChange>
          </w:rPr>
          <w:delText>Tais</w:delText>
        </w:r>
      </w:del>
      <w:r w:rsidRPr="00B62784">
        <w:rPr>
          <w:rFonts w:ascii="Times New Roman" w:hAnsi="Times New Roman"/>
          <w:sz w:val="24"/>
          <w:szCs w:val="24"/>
          <w:lang w:val="pt-BR"/>
          <w:rPrChange w:id="281" w:author="elizamarysouza@gmail.com" w:date="2018-04-09T14:20:00Z">
            <w:rPr>
              <w:rFonts w:ascii="Times New Roman" w:hAnsi="Times New Roman"/>
              <w:sz w:val="24"/>
              <w:szCs w:val="24"/>
            </w:rPr>
          </w:rPrChange>
        </w:rPr>
        <w:t xml:space="preserve"> fatores </w:t>
      </w:r>
      <w:del w:id="282" w:author="elizamarysouza@gmail.com" w:date="2018-04-09T14:22:00Z">
        <w:r w:rsidRPr="00B62784" w:rsidDel="00B62784">
          <w:rPr>
            <w:rFonts w:ascii="Times New Roman" w:hAnsi="Times New Roman"/>
            <w:sz w:val="24"/>
            <w:szCs w:val="24"/>
            <w:lang w:val="pt-BR"/>
            <w:rPrChange w:id="283" w:author="elizamarysouza@gmail.com" w:date="2018-04-09T14:20:00Z">
              <w:rPr>
                <w:rFonts w:ascii="Times New Roman" w:hAnsi="Times New Roman"/>
                <w:sz w:val="24"/>
                <w:szCs w:val="24"/>
              </w:rPr>
            </w:rPrChange>
          </w:rPr>
          <w:delText xml:space="preserve">podem </w:delText>
        </w:r>
      </w:del>
      <w:ins w:id="284" w:author="elizamarysouza@gmail.com" w:date="2018-04-09T14:22:00Z">
        <w:r w:rsidR="00B62784">
          <w:rPr>
            <w:rFonts w:ascii="Times New Roman" w:hAnsi="Times New Roman"/>
            <w:sz w:val="24"/>
            <w:szCs w:val="24"/>
            <w:lang w:val="pt-BR"/>
          </w:rPr>
          <w:t>que devem</w:t>
        </w:r>
        <w:r w:rsidR="00B62784" w:rsidRPr="00B62784">
          <w:rPr>
            <w:rFonts w:ascii="Times New Roman" w:hAnsi="Times New Roman"/>
            <w:sz w:val="24"/>
            <w:szCs w:val="24"/>
            <w:lang w:val="pt-BR"/>
            <w:rPrChange w:id="285" w:author="elizamarysouza@gmail.com" w:date="2018-04-09T14:20:00Z">
              <w:rPr>
                <w:rFonts w:ascii="Times New Roman" w:hAnsi="Times New Roman"/>
                <w:sz w:val="24"/>
                <w:szCs w:val="24"/>
              </w:rPr>
            </w:rPrChange>
          </w:rPr>
          <w:t xml:space="preserve"> </w:t>
        </w:r>
      </w:ins>
      <w:r w:rsidRPr="00B62784">
        <w:rPr>
          <w:rFonts w:ascii="Times New Roman" w:hAnsi="Times New Roman"/>
          <w:sz w:val="24"/>
          <w:szCs w:val="24"/>
          <w:lang w:val="pt-BR"/>
          <w:rPrChange w:id="286" w:author="elizamarysouza@gmail.com" w:date="2018-04-09T14:20:00Z">
            <w:rPr>
              <w:rFonts w:ascii="Times New Roman" w:hAnsi="Times New Roman"/>
              <w:sz w:val="24"/>
              <w:szCs w:val="24"/>
            </w:rPr>
          </w:rPrChange>
        </w:rPr>
        <w:t>ser</w:t>
      </w:r>
      <w:ins w:id="287" w:author="elizamarysouza@gmail.com" w:date="2018-04-09T14:22:00Z">
        <w:r w:rsidR="00B62784">
          <w:rPr>
            <w:rFonts w:ascii="Times New Roman" w:hAnsi="Times New Roman"/>
            <w:sz w:val="24"/>
            <w:szCs w:val="24"/>
            <w:lang w:val="pt-BR"/>
          </w:rPr>
          <w:t xml:space="preserve"> considerados</w:t>
        </w:r>
      </w:ins>
      <w:r w:rsidRPr="00B62784">
        <w:rPr>
          <w:rFonts w:ascii="Times New Roman" w:hAnsi="Times New Roman"/>
          <w:sz w:val="24"/>
          <w:szCs w:val="24"/>
          <w:lang w:val="pt-BR"/>
          <w:rPrChange w:id="288" w:author="elizamarysouza@gmail.com" w:date="2018-04-09T14:20:00Z">
            <w:rPr>
              <w:rFonts w:ascii="Times New Roman" w:hAnsi="Times New Roman"/>
              <w:sz w:val="24"/>
              <w:szCs w:val="24"/>
            </w:rPr>
          </w:rPrChange>
        </w:rPr>
        <w:t xml:space="preserve">: </w:t>
      </w:r>
    </w:p>
    <w:p w14:paraId="34CD1858" w14:textId="77777777" w:rsidR="00BD2638" w:rsidRPr="009211E8" w:rsidRDefault="00143E52">
      <w:pPr>
        <w:pStyle w:val="Corpo"/>
        <w:numPr>
          <w:ilvl w:val="0"/>
          <w:numId w:val="3"/>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Histórico familiar de AVC ou cardiopatia (pessoas com parentes cardiopatas tendem a ter maior pré-disposição a AVC).</w:t>
      </w:r>
    </w:p>
    <w:p w14:paraId="3B2BC614" w14:textId="77777777" w:rsidR="00BD2638" w:rsidRPr="009211E8" w:rsidRDefault="00143E52">
      <w:pPr>
        <w:pStyle w:val="Corpo"/>
        <w:numPr>
          <w:ilvl w:val="0"/>
          <w:numId w:val="3"/>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Idade, em especial pessoas acima de 60 anos. </w:t>
      </w:r>
    </w:p>
    <w:p w14:paraId="195ACC81" w14:textId="77777777" w:rsidR="00BD2638" w:rsidRDefault="00143E52">
      <w:pPr>
        <w:pStyle w:val="Corpo"/>
        <w:numPr>
          <w:ilvl w:val="0"/>
          <w:numId w:val="3"/>
        </w:numPr>
        <w:spacing w:line="360" w:lineRule="auto"/>
        <w:jc w:val="both"/>
        <w:rPr>
          <w:rFonts w:ascii="Times New Roman" w:eastAsia="Times New Roman" w:hAnsi="Times New Roman" w:cs="Times New Roman"/>
          <w:sz w:val="24"/>
          <w:szCs w:val="24"/>
        </w:rPr>
      </w:pPr>
      <w:proofErr w:type="spellStart"/>
      <w:r>
        <w:rPr>
          <w:rFonts w:ascii="Times New Roman" w:hAnsi="Times New Roman"/>
          <w:sz w:val="24"/>
          <w:szCs w:val="24"/>
        </w:rPr>
        <w:t>Obesidade</w:t>
      </w:r>
      <w:proofErr w:type="spellEnd"/>
      <w:r>
        <w:rPr>
          <w:rFonts w:ascii="Times New Roman" w:hAnsi="Times New Roman"/>
          <w:sz w:val="24"/>
          <w:szCs w:val="24"/>
        </w:rPr>
        <w:t xml:space="preserve"> e </w:t>
      </w:r>
      <w:proofErr w:type="spellStart"/>
      <w:r>
        <w:rPr>
          <w:rFonts w:ascii="Times New Roman" w:hAnsi="Times New Roman"/>
          <w:sz w:val="24"/>
          <w:szCs w:val="24"/>
        </w:rPr>
        <w:t>sedentarismo</w:t>
      </w:r>
      <w:proofErr w:type="spellEnd"/>
      <w:r>
        <w:rPr>
          <w:rFonts w:ascii="Times New Roman" w:hAnsi="Times New Roman"/>
          <w:sz w:val="24"/>
          <w:szCs w:val="24"/>
        </w:rPr>
        <w:t xml:space="preserve">. </w:t>
      </w:r>
    </w:p>
    <w:p w14:paraId="4B641F2B" w14:textId="77777777" w:rsidR="00BD2638" w:rsidRPr="009211E8" w:rsidRDefault="00143E52">
      <w:pPr>
        <w:pStyle w:val="Corpo"/>
        <w:numPr>
          <w:ilvl w:val="0"/>
          <w:numId w:val="3"/>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Uso excessivo de álcool, cigarro (tabagismo, sendo ativo ou passivo) ou outras drogas.</w:t>
      </w:r>
    </w:p>
    <w:p w14:paraId="5B0C9833" w14:textId="77777777" w:rsidR="00BD2638" w:rsidRDefault="00143E52">
      <w:pPr>
        <w:pStyle w:val="Corpo"/>
        <w:numPr>
          <w:ilvl w:val="0"/>
          <w:numId w:val="3"/>
        </w:numPr>
        <w:spacing w:line="360" w:lineRule="auto"/>
        <w:jc w:val="both"/>
        <w:rPr>
          <w:rFonts w:ascii="Times New Roman" w:eastAsia="Times New Roman" w:hAnsi="Times New Roman" w:cs="Times New Roman"/>
          <w:sz w:val="24"/>
          <w:szCs w:val="24"/>
        </w:rPr>
      </w:pPr>
      <w:proofErr w:type="spellStart"/>
      <w:r>
        <w:rPr>
          <w:rFonts w:ascii="Times New Roman" w:hAnsi="Times New Roman"/>
          <w:sz w:val="24"/>
          <w:szCs w:val="24"/>
        </w:rPr>
        <w:t>Hipertensão</w:t>
      </w:r>
      <w:proofErr w:type="spellEnd"/>
      <w:r>
        <w:rPr>
          <w:rFonts w:ascii="Times New Roman" w:hAnsi="Times New Roman"/>
          <w:sz w:val="24"/>
          <w:szCs w:val="24"/>
        </w:rPr>
        <w:t xml:space="preserve"> </w:t>
      </w:r>
      <w:proofErr w:type="spellStart"/>
      <w:r>
        <w:rPr>
          <w:rFonts w:ascii="Times New Roman" w:hAnsi="Times New Roman"/>
          <w:sz w:val="24"/>
          <w:szCs w:val="24"/>
        </w:rPr>
        <w:t>ou</w:t>
      </w:r>
      <w:proofErr w:type="spellEnd"/>
      <w:r>
        <w:rPr>
          <w:rFonts w:ascii="Times New Roman" w:hAnsi="Times New Roman"/>
          <w:sz w:val="24"/>
          <w:szCs w:val="24"/>
        </w:rPr>
        <w:t xml:space="preserve"> </w:t>
      </w:r>
      <w:proofErr w:type="spellStart"/>
      <w:r>
        <w:rPr>
          <w:rFonts w:ascii="Times New Roman" w:hAnsi="Times New Roman"/>
          <w:sz w:val="24"/>
          <w:szCs w:val="24"/>
        </w:rPr>
        <w:t>outras</w:t>
      </w:r>
      <w:proofErr w:type="spellEnd"/>
      <w:r>
        <w:rPr>
          <w:rFonts w:ascii="Times New Roman" w:hAnsi="Times New Roman"/>
          <w:sz w:val="24"/>
          <w:szCs w:val="24"/>
        </w:rPr>
        <w:t xml:space="preserve"> </w:t>
      </w:r>
      <w:proofErr w:type="spellStart"/>
      <w:r>
        <w:rPr>
          <w:rFonts w:ascii="Times New Roman" w:hAnsi="Times New Roman"/>
          <w:sz w:val="24"/>
          <w:szCs w:val="24"/>
        </w:rPr>
        <w:t>cardiopatias</w:t>
      </w:r>
      <w:proofErr w:type="spellEnd"/>
      <w:r>
        <w:rPr>
          <w:rFonts w:ascii="Times New Roman" w:hAnsi="Times New Roman"/>
          <w:sz w:val="24"/>
          <w:szCs w:val="24"/>
        </w:rPr>
        <w:t>.</w:t>
      </w:r>
    </w:p>
    <w:p w14:paraId="0D37C5BB" w14:textId="77777777" w:rsidR="00BD2638" w:rsidRDefault="00143E52">
      <w:pPr>
        <w:pStyle w:val="Corpo"/>
        <w:numPr>
          <w:ilvl w:val="0"/>
          <w:numId w:val="3"/>
        </w:numPr>
        <w:spacing w:line="360" w:lineRule="auto"/>
        <w:jc w:val="both"/>
        <w:rPr>
          <w:rFonts w:ascii="Times New Roman" w:eastAsia="Times New Roman" w:hAnsi="Times New Roman" w:cs="Times New Roman"/>
          <w:sz w:val="24"/>
          <w:szCs w:val="24"/>
        </w:rPr>
      </w:pPr>
      <w:r>
        <w:rPr>
          <w:rFonts w:ascii="Times New Roman" w:hAnsi="Times New Roman"/>
          <w:sz w:val="24"/>
          <w:szCs w:val="24"/>
        </w:rPr>
        <w:t>Diabetes.</w:t>
      </w:r>
    </w:p>
    <w:p w14:paraId="2FA94B4F" w14:textId="77777777" w:rsidR="00BD2638" w:rsidRDefault="00143E52">
      <w:pPr>
        <w:pStyle w:val="Corpo"/>
        <w:numPr>
          <w:ilvl w:val="0"/>
          <w:numId w:val="3"/>
        </w:numPr>
        <w:spacing w:line="360" w:lineRule="auto"/>
        <w:jc w:val="both"/>
        <w:rPr>
          <w:rFonts w:ascii="Times New Roman" w:eastAsia="Times New Roman" w:hAnsi="Times New Roman" w:cs="Times New Roman"/>
          <w:sz w:val="24"/>
          <w:szCs w:val="24"/>
        </w:rPr>
      </w:pPr>
      <w:proofErr w:type="spellStart"/>
      <w:r>
        <w:rPr>
          <w:rFonts w:ascii="Times New Roman" w:hAnsi="Times New Roman"/>
          <w:sz w:val="24"/>
          <w:szCs w:val="24"/>
        </w:rPr>
        <w:t>Colesterol</w:t>
      </w:r>
      <w:proofErr w:type="spellEnd"/>
      <w:r>
        <w:rPr>
          <w:rFonts w:ascii="Times New Roman" w:hAnsi="Times New Roman"/>
          <w:sz w:val="24"/>
          <w:szCs w:val="24"/>
        </w:rPr>
        <w:t xml:space="preserve"> alto.</w:t>
      </w:r>
    </w:p>
    <w:p w14:paraId="0CBAEE45" w14:textId="77777777" w:rsidR="00BD2638" w:rsidRDefault="00BD2638">
      <w:pPr>
        <w:pStyle w:val="Corpo"/>
        <w:spacing w:line="360" w:lineRule="auto"/>
        <w:ind w:firstLine="1134"/>
        <w:jc w:val="both"/>
        <w:rPr>
          <w:rFonts w:ascii="Times New Roman" w:eastAsia="Times New Roman" w:hAnsi="Times New Roman" w:cs="Times New Roman"/>
          <w:sz w:val="24"/>
          <w:szCs w:val="24"/>
        </w:rPr>
      </w:pPr>
    </w:p>
    <w:p w14:paraId="7A537500" w14:textId="38D68B7F" w:rsidR="00BD2638" w:rsidRPr="009211E8" w:rsidRDefault="00143E52">
      <w:pPr>
        <w:pStyle w:val="Corpo"/>
        <w:spacing w:line="360" w:lineRule="auto"/>
        <w:ind w:firstLine="1134"/>
        <w:jc w:val="both"/>
        <w:rPr>
          <w:rFonts w:ascii="Times New Roman" w:eastAsia="Times New Roman" w:hAnsi="Times New Roman" w:cs="Times New Roman"/>
          <w:color w:val="FF2600"/>
          <w:sz w:val="24"/>
          <w:szCs w:val="24"/>
          <w:lang w:val="pt-BR"/>
        </w:rPr>
      </w:pPr>
      <w:r w:rsidRPr="009211E8">
        <w:rPr>
          <w:rFonts w:ascii="Times New Roman" w:hAnsi="Times New Roman"/>
          <w:sz w:val="24"/>
          <w:szCs w:val="24"/>
          <w:lang w:val="pt-BR"/>
        </w:rPr>
        <w:t xml:space="preserve">Com relação a reabilitação do paciente, (ACADEMIA, 2016) enfatiza que a mesma pode ocorrer pouco tempo após a estabilização do quadro do paciente, sendo muito comum começar ainda dentro do próprio hospital.  Nessa fase inicial o paciente tende a se adequar a sua atual situação e tenderá também a ganhar certa mobilidade e independência física e psicológica, e é importante que o mesmo evite a </w:t>
      </w:r>
      <w:r>
        <w:rPr>
          <w:rFonts w:ascii="Times New Roman" w:hAnsi="Times New Roman"/>
          <w:sz w:val="24"/>
          <w:szCs w:val="24"/>
          <w:lang w:val="pt-PT"/>
        </w:rPr>
        <w:t>espasticidade</w:t>
      </w:r>
      <w:r w:rsidRPr="009211E8">
        <w:rPr>
          <w:rFonts w:ascii="Times New Roman" w:hAnsi="Times New Roman"/>
          <w:sz w:val="24"/>
          <w:szCs w:val="24"/>
          <w:lang w:val="pt-BR"/>
        </w:rPr>
        <w:t xml:space="preserve">, ou seja, a rigidez muscular proveniente de má postura ou o não exercício da musculatura, a fim de que o paciente possa posteriormente ter seus movimentos restabelecidos, seja completamente ou parcialmente. O processo de reaprendizagem é algo penoso, requerendo obstinação e paciente do paciente </w:t>
      </w:r>
      <w:proofErr w:type="gramStart"/>
      <w:r w:rsidRPr="009211E8">
        <w:rPr>
          <w:rFonts w:ascii="Times New Roman" w:hAnsi="Times New Roman"/>
          <w:sz w:val="24"/>
          <w:szCs w:val="24"/>
          <w:lang w:val="pt-BR"/>
        </w:rPr>
        <w:t>e também</w:t>
      </w:r>
      <w:proofErr w:type="gramEnd"/>
      <w:r w:rsidRPr="009211E8">
        <w:rPr>
          <w:rFonts w:ascii="Times New Roman" w:hAnsi="Times New Roman"/>
          <w:sz w:val="24"/>
          <w:szCs w:val="24"/>
          <w:lang w:val="pt-BR"/>
        </w:rPr>
        <w:t xml:space="preserve"> do seu cuidador e é de suma importância que aos poucos o paciente possa ser reintegrado a sociedade através de pequenos programas, como por exemplo, um leve passeio com seus familiares. Dentre as consequências do AVC, podem - se destacar os problemas de paralisia de algum membro, problemas de visão e audição, problemas de memória, problemas de comunicação ou até mesmo o estado vegetativo, quando a extensão e lesão do AVC é </w:t>
      </w:r>
      <w:del w:id="289" w:author="elizamarysouza@gmail.com" w:date="2018-04-09T14:26:00Z">
        <w:r w:rsidRPr="009211E8" w:rsidDel="00B62784">
          <w:rPr>
            <w:rFonts w:ascii="Times New Roman" w:hAnsi="Times New Roman"/>
            <w:sz w:val="24"/>
            <w:szCs w:val="24"/>
            <w:lang w:val="pt-BR"/>
          </w:rPr>
          <w:delText xml:space="preserve">demasiadas </w:delText>
        </w:r>
      </w:del>
      <w:ins w:id="290" w:author="elizamarysouza@gmail.com" w:date="2018-04-09T14:26:00Z">
        <w:r w:rsidR="00B62784">
          <w:rPr>
            <w:rFonts w:ascii="Times New Roman" w:hAnsi="Times New Roman"/>
            <w:sz w:val="24"/>
            <w:szCs w:val="24"/>
            <w:lang w:val="pt-BR"/>
          </w:rPr>
          <w:t>de grandes</w:t>
        </w:r>
        <w:r w:rsidR="00B62784" w:rsidRPr="009211E8">
          <w:rPr>
            <w:rFonts w:ascii="Times New Roman" w:hAnsi="Times New Roman"/>
            <w:sz w:val="24"/>
            <w:szCs w:val="24"/>
            <w:lang w:val="pt-BR"/>
          </w:rPr>
          <w:t xml:space="preserve"> </w:t>
        </w:r>
      </w:ins>
      <w:r w:rsidRPr="009211E8">
        <w:rPr>
          <w:rFonts w:ascii="Times New Roman" w:hAnsi="Times New Roman"/>
          <w:sz w:val="24"/>
          <w:szCs w:val="24"/>
          <w:lang w:val="pt-BR"/>
        </w:rPr>
        <w:t xml:space="preserve">proporções </w:t>
      </w:r>
      <w:r>
        <w:rPr>
          <w:rFonts w:ascii="Times New Roman" w:hAnsi="Times New Roman"/>
          <w:sz w:val="24"/>
          <w:szCs w:val="24"/>
          <w:lang w:val="pt-PT"/>
        </w:rPr>
        <w:t>(ACADEMIA, 2016)</w:t>
      </w:r>
      <w:r w:rsidRPr="009211E8">
        <w:rPr>
          <w:rFonts w:ascii="Times New Roman" w:hAnsi="Times New Roman"/>
          <w:sz w:val="24"/>
          <w:szCs w:val="24"/>
          <w:lang w:val="pt-BR"/>
        </w:rPr>
        <w:t>.</w:t>
      </w:r>
    </w:p>
    <w:p w14:paraId="6EBC7A15" w14:textId="77777777" w:rsidR="00BD2638" w:rsidRPr="009211E8" w:rsidRDefault="00BD2638">
      <w:pPr>
        <w:pStyle w:val="Corpo"/>
        <w:spacing w:line="360" w:lineRule="auto"/>
        <w:jc w:val="both"/>
        <w:rPr>
          <w:rFonts w:ascii="Times New Roman" w:eastAsia="Times New Roman" w:hAnsi="Times New Roman" w:cs="Times New Roman"/>
          <w:color w:val="FF2600"/>
          <w:sz w:val="24"/>
          <w:szCs w:val="24"/>
          <w:lang w:val="pt-BR"/>
        </w:rPr>
      </w:pPr>
    </w:p>
    <w:p w14:paraId="4FA465D9" w14:textId="77777777" w:rsidR="00BD2638" w:rsidRPr="009211E8" w:rsidRDefault="00143E52">
      <w:pPr>
        <w:pStyle w:val="Corpo"/>
        <w:spacing w:line="360" w:lineRule="auto"/>
        <w:jc w:val="both"/>
        <w:rPr>
          <w:rFonts w:ascii="Times New Roman" w:eastAsia="Times New Roman" w:hAnsi="Times New Roman" w:cs="Times New Roman"/>
          <w:b/>
          <w:bCs/>
          <w:sz w:val="24"/>
          <w:szCs w:val="24"/>
          <w:lang w:val="pt-BR"/>
        </w:rPr>
      </w:pPr>
      <w:r w:rsidRPr="009211E8">
        <w:rPr>
          <w:rFonts w:ascii="Times New Roman" w:hAnsi="Times New Roman"/>
          <w:b/>
          <w:bCs/>
          <w:sz w:val="24"/>
          <w:szCs w:val="24"/>
          <w:lang w:val="pt-BR"/>
        </w:rPr>
        <w:t>2.2. A Linguagem</w:t>
      </w:r>
    </w:p>
    <w:p w14:paraId="70E41729"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79597E38" w14:textId="06026EB2"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Segundo Prestes (1998)</w:t>
      </w:r>
      <w:r w:rsidRPr="009211E8">
        <w:rPr>
          <w:rFonts w:ascii="Times New Roman" w:hAnsi="Times New Roman"/>
          <w:color w:val="FF2C21"/>
          <w:sz w:val="24"/>
          <w:szCs w:val="24"/>
          <w:lang w:val="pt-BR"/>
        </w:rPr>
        <w:t xml:space="preserve"> </w:t>
      </w:r>
      <w:r w:rsidRPr="009211E8">
        <w:rPr>
          <w:rFonts w:ascii="Times New Roman" w:hAnsi="Times New Roman"/>
          <w:sz w:val="24"/>
          <w:szCs w:val="24"/>
          <w:lang w:val="pt-BR"/>
        </w:rPr>
        <w:t xml:space="preserve">a linguagem pode ser definida como </w:t>
      </w:r>
      <w:r w:rsidRPr="00F97C54">
        <w:rPr>
          <w:rFonts w:ascii="Times New Roman" w:hAnsi="Times New Roman"/>
          <w:i/>
          <w:sz w:val="24"/>
          <w:szCs w:val="24"/>
          <w:lang w:val="pt-BR"/>
          <w:rPrChange w:id="291" w:author="elizamarysouza@gmail.com" w:date="2018-04-09T14:27:00Z">
            <w:rPr>
              <w:rFonts w:ascii="Times New Roman" w:hAnsi="Times New Roman"/>
              <w:sz w:val="24"/>
              <w:szCs w:val="24"/>
              <w:lang w:val="pt-BR"/>
            </w:rPr>
          </w:rPrChange>
        </w:rPr>
        <w:t>“[…]</w:t>
      </w:r>
      <w:ins w:id="292" w:author="elizamarysouza@gmail.com" w:date="2018-04-09T14:27:00Z">
        <w:r w:rsidR="00F97C54" w:rsidRPr="00F97C54">
          <w:rPr>
            <w:rFonts w:ascii="Times New Roman" w:hAnsi="Times New Roman"/>
            <w:i/>
            <w:sz w:val="24"/>
            <w:szCs w:val="24"/>
            <w:lang w:val="pt-BR"/>
            <w:rPrChange w:id="293" w:author="elizamarysouza@gmail.com" w:date="2018-04-09T14:27:00Z">
              <w:rPr>
                <w:rFonts w:ascii="Times New Roman" w:hAnsi="Times New Roman"/>
                <w:sz w:val="24"/>
                <w:szCs w:val="24"/>
                <w:lang w:val="pt-BR"/>
              </w:rPr>
            </w:rPrChange>
          </w:rPr>
          <w:t xml:space="preserve"> </w:t>
        </w:r>
      </w:ins>
      <w:r w:rsidRPr="00F97C54">
        <w:rPr>
          <w:rFonts w:ascii="Times New Roman" w:hAnsi="Times New Roman"/>
          <w:i/>
          <w:sz w:val="24"/>
          <w:szCs w:val="24"/>
          <w:lang w:val="pt-PT"/>
          <w:rPrChange w:id="294" w:author="elizamarysouza@gmail.com" w:date="2018-04-09T14:27:00Z">
            <w:rPr>
              <w:rFonts w:ascii="Times New Roman" w:hAnsi="Times New Roman"/>
              <w:sz w:val="24"/>
              <w:szCs w:val="24"/>
              <w:lang w:val="pt-PT"/>
            </w:rPr>
          </w:rPrChange>
        </w:rPr>
        <w:t>a faculdade que possui o homem de comunicar-se com seus semelhantes, usando de</w:t>
      </w:r>
      <w:r w:rsidRPr="00F97C54">
        <w:rPr>
          <w:rFonts w:ascii="Times New Roman" w:hAnsi="Times New Roman"/>
          <w:i/>
          <w:sz w:val="24"/>
          <w:szCs w:val="24"/>
          <w:lang w:val="pt-BR"/>
          <w:rPrChange w:id="295" w:author="elizamarysouza@gmail.com" w:date="2018-04-09T14:27:00Z">
            <w:rPr>
              <w:rFonts w:ascii="Times New Roman" w:hAnsi="Times New Roman"/>
              <w:sz w:val="24"/>
              <w:szCs w:val="24"/>
              <w:lang w:val="pt-BR"/>
            </w:rPr>
          </w:rPrChange>
        </w:rPr>
        <w:t xml:space="preserve"> </w:t>
      </w:r>
      <w:r w:rsidRPr="00F97C54">
        <w:rPr>
          <w:rFonts w:ascii="Times New Roman" w:hAnsi="Times New Roman"/>
          <w:i/>
          <w:sz w:val="24"/>
          <w:szCs w:val="24"/>
          <w:lang w:val="pt-PT"/>
          <w:rPrChange w:id="296" w:author="elizamarysouza@gmail.com" w:date="2018-04-09T14:27:00Z">
            <w:rPr>
              <w:rFonts w:ascii="Times New Roman" w:hAnsi="Times New Roman"/>
              <w:sz w:val="24"/>
              <w:szCs w:val="24"/>
              <w:lang w:val="pt-PT"/>
            </w:rPr>
          </w:rPrChange>
        </w:rPr>
        <w:t>sons articulados - as palavras - cujos significados sã</w:t>
      </w:r>
      <w:r w:rsidRPr="00F97C54">
        <w:rPr>
          <w:rFonts w:ascii="Times New Roman" w:hAnsi="Times New Roman"/>
          <w:i/>
          <w:sz w:val="24"/>
          <w:szCs w:val="24"/>
          <w:lang w:val="es-ES_tradnl"/>
          <w:rPrChange w:id="297" w:author="elizamarysouza@gmail.com" w:date="2018-04-09T14:27:00Z">
            <w:rPr>
              <w:rFonts w:ascii="Times New Roman" w:hAnsi="Times New Roman"/>
              <w:sz w:val="24"/>
              <w:szCs w:val="24"/>
              <w:lang w:val="es-ES_tradnl"/>
            </w:rPr>
          </w:rPrChange>
        </w:rPr>
        <w:t xml:space="preserve">o </w:t>
      </w:r>
      <w:proofErr w:type="spellStart"/>
      <w:r w:rsidRPr="00F97C54">
        <w:rPr>
          <w:rFonts w:ascii="Times New Roman" w:hAnsi="Times New Roman"/>
          <w:i/>
          <w:sz w:val="24"/>
          <w:szCs w:val="24"/>
          <w:lang w:val="es-ES_tradnl"/>
          <w:rPrChange w:id="298" w:author="elizamarysouza@gmail.com" w:date="2018-04-09T14:27:00Z">
            <w:rPr>
              <w:rFonts w:ascii="Times New Roman" w:hAnsi="Times New Roman"/>
              <w:sz w:val="24"/>
              <w:szCs w:val="24"/>
              <w:lang w:val="es-ES_tradnl"/>
            </w:rPr>
          </w:rPrChange>
        </w:rPr>
        <w:t>convencionados</w:t>
      </w:r>
      <w:proofErr w:type="spellEnd"/>
      <w:r w:rsidRPr="009211E8">
        <w:rPr>
          <w:rFonts w:ascii="Times New Roman" w:hAnsi="Times New Roman"/>
          <w:sz w:val="24"/>
          <w:szCs w:val="24"/>
          <w:lang w:val="pt-BR"/>
        </w:rPr>
        <w:t xml:space="preserve">.”.  Já para </w:t>
      </w:r>
      <w:proofErr w:type="spellStart"/>
      <w:r w:rsidRPr="009211E8">
        <w:rPr>
          <w:rFonts w:ascii="Times New Roman" w:hAnsi="Times New Roman"/>
          <w:sz w:val="24"/>
          <w:szCs w:val="24"/>
          <w:lang w:val="pt-BR"/>
        </w:rPr>
        <w:t>Schirmer</w:t>
      </w:r>
      <w:proofErr w:type="spellEnd"/>
      <w:r w:rsidRPr="009211E8">
        <w:rPr>
          <w:rFonts w:ascii="Times New Roman" w:hAnsi="Times New Roman"/>
          <w:sz w:val="24"/>
          <w:szCs w:val="24"/>
          <w:lang w:val="pt-BR"/>
        </w:rPr>
        <w:t xml:space="preserve">, Fontoura e Nunes (2004) a linguagem: </w:t>
      </w:r>
    </w:p>
    <w:p w14:paraId="794C3422"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7B78FE0D" w14:textId="77777777" w:rsidR="00BD2638" w:rsidRPr="009211E8" w:rsidRDefault="00143E52">
      <w:pPr>
        <w:pStyle w:val="Corpo"/>
        <w:ind w:left="1701" w:firstLine="567"/>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w:t>
      </w:r>
      <w:r w:rsidRPr="00F97C54">
        <w:rPr>
          <w:rFonts w:ascii="Times New Roman" w:hAnsi="Times New Roman"/>
          <w:i/>
          <w:sz w:val="24"/>
          <w:szCs w:val="24"/>
          <w:lang w:val="fr-FR"/>
          <w:rPrChange w:id="299" w:author="elizamarysouza@gmail.com" w:date="2018-04-09T14:27:00Z">
            <w:rPr>
              <w:rFonts w:ascii="Times New Roman" w:hAnsi="Times New Roman"/>
              <w:sz w:val="24"/>
              <w:szCs w:val="24"/>
              <w:lang w:val="fr-FR"/>
            </w:rPr>
          </w:rPrChange>
        </w:rPr>
        <w:t>Serve de ve</w:t>
      </w:r>
      <w:r w:rsidRPr="00F97C54">
        <w:rPr>
          <w:rFonts w:ascii="Times New Roman" w:hAnsi="Times New Roman"/>
          <w:i/>
          <w:sz w:val="24"/>
          <w:szCs w:val="24"/>
          <w:lang w:val="pt-BR"/>
          <w:rPrChange w:id="300" w:author="elizamarysouza@gmail.com" w:date="2018-04-09T14:27:00Z">
            <w:rPr>
              <w:rFonts w:ascii="Times New Roman" w:hAnsi="Times New Roman"/>
              <w:sz w:val="24"/>
              <w:szCs w:val="24"/>
              <w:lang w:val="pt-BR"/>
            </w:rPr>
          </w:rPrChange>
        </w:rPr>
        <w:t>í</w:t>
      </w:r>
      <w:r w:rsidRPr="00F97C54">
        <w:rPr>
          <w:rFonts w:ascii="Times New Roman" w:hAnsi="Times New Roman"/>
          <w:i/>
          <w:sz w:val="24"/>
          <w:szCs w:val="24"/>
          <w:lang w:val="pt-PT"/>
          <w:rPrChange w:id="301" w:author="elizamarysouza@gmail.com" w:date="2018-04-09T14:27:00Z">
            <w:rPr>
              <w:rFonts w:ascii="Times New Roman" w:hAnsi="Times New Roman"/>
              <w:sz w:val="24"/>
              <w:szCs w:val="24"/>
              <w:lang w:val="pt-PT"/>
            </w:rPr>
          </w:rPrChange>
        </w:rPr>
        <w:t>culo para a comunicação, ou seja, constitui</w:t>
      </w:r>
      <w:r w:rsidRPr="00F97C54">
        <w:rPr>
          <w:rFonts w:ascii="Times New Roman" w:hAnsi="Times New Roman"/>
          <w:i/>
          <w:sz w:val="24"/>
          <w:szCs w:val="24"/>
          <w:lang w:val="pt-BR"/>
          <w:rPrChange w:id="302" w:author="elizamarysouza@gmail.com" w:date="2018-04-09T14:27:00Z">
            <w:rPr>
              <w:rFonts w:ascii="Times New Roman" w:hAnsi="Times New Roman"/>
              <w:sz w:val="24"/>
              <w:szCs w:val="24"/>
              <w:lang w:val="pt-BR"/>
            </w:rPr>
          </w:rPrChange>
        </w:rPr>
        <w:t xml:space="preserve"> </w:t>
      </w:r>
      <w:r w:rsidRPr="00F97C54">
        <w:rPr>
          <w:rFonts w:ascii="Times New Roman" w:hAnsi="Times New Roman"/>
          <w:i/>
          <w:sz w:val="24"/>
          <w:szCs w:val="24"/>
          <w:lang w:val="pt-PT"/>
          <w:rPrChange w:id="303" w:author="elizamarysouza@gmail.com" w:date="2018-04-09T14:27:00Z">
            <w:rPr>
              <w:rFonts w:ascii="Times New Roman" w:hAnsi="Times New Roman"/>
              <w:sz w:val="24"/>
              <w:szCs w:val="24"/>
              <w:lang w:val="pt-PT"/>
            </w:rPr>
          </w:rPrChange>
        </w:rPr>
        <w:t>um instrumento social usado em interações visando</w:t>
      </w:r>
      <w:r w:rsidRPr="00F97C54">
        <w:rPr>
          <w:rFonts w:ascii="Times New Roman" w:hAnsi="Times New Roman"/>
          <w:i/>
          <w:sz w:val="24"/>
          <w:szCs w:val="24"/>
          <w:lang w:val="pt-BR"/>
          <w:rPrChange w:id="304" w:author="elizamarysouza@gmail.com" w:date="2018-04-09T14:27:00Z">
            <w:rPr>
              <w:rFonts w:ascii="Times New Roman" w:hAnsi="Times New Roman"/>
              <w:sz w:val="24"/>
              <w:szCs w:val="24"/>
              <w:lang w:val="pt-BR"/>
            </w:rPr>
          </w:rPrChange>
        </w:rPr>
        <w:t xml:space="preserve"> </w:t>
      </w:r>
      <w:r w:rsidRPr="00F97C54">
        <w:rPr>
          <w:rFonts w:ascii="Times New Roman" w:hAnsi="Times New Roman"/>
          <w:i/>
          <w:sz w:val="24"/>
          <w:szCs w:val="24"/>
          <w:lang w:val="fr-FR"/>
          <w:rPrChange w:id="305" w:author="elizamarysouza@gmail.com" w:date="2018-04-09T14:27:00Z">
            <w:rPr>
              <w:rFonts w:ascii="Times New Roman" w:hAnsi="Times New Roman"/>
              <w:sz w:val="24"/>
              <w:szCs w:val="24"/>
              <w:lang w:val="fr-FR"/>
            </w:rPr>
          </w:rPrChange>
        </w:rPr>
        <w:t xml:space="preserve">à </w:t>
      </w:r>
      <w:r w:rsidRPr="00F97C54">
        <w:rPr>
          <w:rFonts w:ascii="Times New Roman" w:hAnsi="Times New Roman"/>
          <w:i/>
          <w:sz w:val="24"/>
          <w:szCs w:val="24"/>
          <w:lang w:val="pt-PT"/>
          <w:rPrChange w:id="306" w:author="elizamarysouza@gmail.com" w:date="2018-04-09T14:27:00Z">
            <w:rPr>
              <w:rFonts w:ascii="Times New Roman" w:hAnsi="Times New Roman"/>
              <w:sz w:val="24"/>
              <w:szCs w:val="24"/>
              <w:lang w:val="pt-PT"/>
            </w:rPr>
          </w:rPrChange>
        </w:rPr>
        <w:t>comunicação. Desta forma, deve ser considerada mais</w:t>
      </w:r>
      <w:r w:rsidRPr="00F97C54">
        <w:rPr>
          <w:rFonts w:ascii="Times New Roman" w:hAnsi="Times New Roman"/>
          <w:i/>
          <w:sz w:val="24"/>
          <w:szCs w:val="24"/>
          <w:lang w:val="pt-BR"/>
          <w:rPrChange w:id="307" w:author="elizamarysouza@gmail.com" w:date="2018-04-09T14:27:00Z">
            <w:rPr>
              <w:rFonts w:ascii="Times New Roman" w:hAnsi="Times New Roman"/>
              <w:sz w:val="24"/>
              <w:szCs w:val="24"/>
              <w:lang w:val="pt-BR"/>
            </w:rPr>
          </w:rPrChange>
        </w:rPr>
        <w:t xml:space="preserve"> </w:t>
      </w:r>
      <w:r w:rsidRPr="00F97C54">
        <w:rPr>
          <w:rFonts w:ascii="Times New Roman" w:hAnsi="Times New Roman"/>
          <w:i/>
          <w:sz w:val="24"/>
          <w:szCs w:val="24"/>
          <w:lang w:val="pt-PT"/>
          <w:rPrChange w:id="308" w:author="elizamarysouza@gmail.com" w:date="2018-04-09T14:27:00Z">
            <w:rPr>
              <w:rFonts w:ascii="Times New Roman" w:hAnsi="Times New Roman"/>
              <w:sz w:val="24"/>
              <w:szCs w:val="24"/>
              <w:lang w:val="pt-PT"/>
            </w:rPr>
          </w:rPrChange>
        </w:rPr>
        <w:t>como uma</w:t>
      </w:r>
      <w:r w:rsidRPr="00F97C54">
        <w:rPr>
          <w:rFonts w:ascii="Times New Roman" w:hAnsi="Times New Roman"/>
          <w:i/>
          <w:sz w:val="24"/>
          <w:szCs w:val="24"/>
          <w:lang w:val="pt-BR"/>
          <w:rPrChange w:id="309" w:author="elizamarysouza@gmail.com" w:date="2018-04-09T14:27:00Z">
            <w:rPr>
              <w:rFonts w:ascii="Times New Roman" w:hAnsi="Times New Roman"/>
              <w:sz w:val="24"/>
              <w:szCs w:val="24"/>
              <w:lang w:val="pt-BR"/>
            </w:rPr>
          </w:rPrChange>
        </w:rPr>
        <w:t xml:space="preserve"> for</w:t>
      </w:r>
      <w:r w:rsidRPr="00F97C54">
        <w:rPr>
          <w:rFonts w:ascii="Times New Roman" w:hAnsi="Times New Roman"/>
          <w:i/>
          <w:sz w:val="24"/>
          <w:szCs w:val="24"/>
          <w:lang w:val="pt-PT"/>
          <w:rPrChange w:id="310" w:author="elizamarysouza@gmail.com" w:date="2018-04-09T14:27:00Z">
            <w:rPr>
              <w:rFonts w:ascii="Times New Roman" w:hAnsi="Times New Roman"/>
              <w:sz w:val="24"/>
              <w:szCs w:val="24"/>
              <w:lang w:val="pt-PT"/>
            </w:rPr>
          </w:rPrChange>
        </w:rPr>
        <w:t>ç</w:t>
      </w:r>
      <w:r w:rsidRPr="00F97C54">
        <w:rPr>
          <w:rFonts w:ascii="Times New Roman" w:hAnsi="Times New Roman"/>
          <w:i/>
          <w:sz w:val="24"/>
          <w:szCs w:val="24"/>
          <w:lang w:val="pt-BR"/>
          <w:rPrChange w:id="311" w:author="elizamarysouza@gmail.com" w:date="2018-04-09T14:27:00Z">
            <w:rPr>
              <w:rFonts w:ascii="Times New Roman" w:hAnsi="Times New Roman"/>
              <w:sz w:val="24"/>
              <w:szCs w:val="24"/>
              <w:lang w:val="pt-BR"/>
            </w:rPr>
          </w:rPrChange>
        </w:rPr>
        <w:t xml:space="preserve">a </w:t>
      </w:r>
      <w:proofErr w:type="spellStart"/>
      <w:r w:rsidRPr="00F97C54">
        <w:rPr>
          <w:rFonts w:ascii="Times New Roman" w:hAnsi="Times New Roman"/>
          <w:i/>
          <w:sz w:val="24"/>
          <w:szCs w:val="24"/>
          <w:lang w:val="pt-BR"/>
          <w:rPrChange w:id="312" w:author="elizamarysouza@gmail.com" w:date="2018-04-09T14:27:00Z">
            <w:rPr>
              <w:rFonts w:ascii="Times New Roman" w:hAnsi="Times New Roman"/>
              <w:sz w:val="24"/>
              <w:szCs w:val="24"/>
              <w:lang w:val="pt-BR"/>
            </w:rPr>
          </w:rPrChange>
        </w:rPr>
        <w:t>dinâ</w:t>
      </w:r>
      <w:proofErr w:type="spellEnd"/>
      <w:r w:rsidRPr="00F97C54">
        <w:rPr>
          <w:rFonts w:ascii="Times New Roman" w:hAnsi="Times New Roman"/>
          <w:i/>
          <w:sz w:val="24"/>
          <w:szCs w:val="24"/>
          <w:lang w:val="pt-PT"/>
          <w:rPrChange w:id="313" w:author="elizamarysouza@gmail.com" w:date="2018-04-09T14:27:00Z">
            <w:rPr>
              <w:rFonts w:ascii="Times New Roman" w:hAnsi="Times New Roman"/>
              <w:sz w:val="24"/>
              <w:szCs w:val="24"/>
              <w:lang w:val="pt-PT"/>
            </w:rPr>
          </w:rPrChange>
        </w:rPr>
        <w:t>mica ou processo do que como um</w:t>
      </w:r>
      <w:r w:rsidRPr="00F97C54">
        <w:rPr>
          <w:rFonts w:ascii="Times New Roman" w:hAnsi="Times New Roman"/>
          <w:i/>
          <w:sz w:val="24"/>
          <w:szCs w:val="24"/>
          <w:lang w:val="pt-BR"/>
          <w:rPrChange w:id="314" w:author="elizamarysouza@gmail.com" w:date="2018-04-09T14:27:00Z">
            <w:rPr>
              <w:rFonts w:ascii="Times New Roman" w:hAnsi="Times New Roman"/>
              <w:sz w:val="24"/>
              <w:szCs w:val="24"/>
              <w:lang w:val="pt-BR"/>
            </w:rPr>
          </w:rPrChange>
        </w:rPr>
        <w:t xml:space="preserve"> </w:t>
      </w:r>
      <w:r w:rsidRPr="00F97C54">
        <w:rPr>
          <w:rFonts w:ascii="Times New Roman" w:hAnsi="Times New Roman"/>
          <w:i/>
          <w:sz w:val="24"/>
          <w:szCs w:val="24"/>
          <w:lang w:val="pt-PT"/>
          <w:rPrChange w:id="315" w:author="elizamarysouza@gmail.com" w:date="2018-04-09T14:27:00Z">
            <w:rPr>
              <w:rFonts w:ascii="Times New Roman" w:hAnsi="Times New Roman"/>
              <w:sz w:val="24"/>
              <w:szCs w:val="24"/>
              <w:lang w:val="pt-PT"/>
            </w:rPr>
          </w:rPrChange>
        </w:rPr>
        <w:t>produto. Pode ser definida como um</w:t>
      </w:r>
      <w:r w:rsidRPr="00F97C54">
        <w:rPr>
          <w:rFonts w:ascii="Times New Roman" w:hAnsi="Times New Roman"/>
          <w:i/>
          <w:sz w:val="24"/>
          <w:szCs w:val="24"/>
          <w:lang w:val="pt-BR"/>
          <w:rPrChange w:id="316" w:author="elizamarysouza@gmail.com" w:date="2018-04-09T14:27:00Z">
            <w:rPr>
              <w:rFonts w:ascii="Times New Roman" w:hAnsi="Times New Roman"/>
              <w:sz w:val="24"/>
              <w:szCs w:val="24"/>
              <w:lang w:val="pt-BR"/>
            </w:rPr>
          </w:rPrChange>
        </w:rPr>
        <w:t xml:space="preserve"> </w:t>
      </w:r>
      <w:r w:rsidRPr="00F97C54">
        <w:rPr>
          <w:rFonts w:ascii="Times New Roman" w:hAnsi="Times New Roman"/>
          <w:i/>
          <w:sz w:val="24"/>
          <w:szCs w:val="24"/>
          <w:lang w:val="pt-PT"/>
          <w:rPrChange w:id="317" w:author="elizamarysouza@gmail.com" w:date="2018-04-09T14:27:00Z">
            <w:rPr>
              <w:rFonts w:ascii="Times New Roman" w:hAnsi="Times New Roman"/>
              <w:sz w:val="24"/>
              <w:szCs w:val="24"/>
              <w:lang w:val="pt-PT"/>
            </w:rPr>
          </w:rPrChange>
        </w:rPr>
        <w:t>sistema convencional</w:t>
      </w:r>
      <w:r w:rsidRPr="00F97C54">
        <w:rPr>
          <w:rFonts w:ascii="Times New Roman" w:hAnsi="Times New Roman"/>
          <w:i/>
          <w:sz w:val="24"/>
          <w:szCs w:val="24"/>
          <w:lang w:val="pt-BR"/>
          <w:rPrChange w:id="318" w:author="elizamarysouza@gmail.com" w:date="2018-04-09T14:27:00Z">
            <w:rPr>
              <w:rFonts w:ascii="Times New Roman" w:hAnsi="Times New Roman"/>
              <w:sz w:val="24"/>
              <w:szCs w:val="24"/>
              <w:lang w:val="pt-BR"/>
            </w:rPr>
          </w:rPrChange>
        </w:rPr>
        <w:t xml:space="preserve"> de </w:t>
      </w:r>
      <w:proofErr w:type="spellStart"/>
      <w:r w:rsidRPr="00F97C54">
        <w:rPr>
          <w:rFonts w:ascii="Times New Roman" w:hAnsi="Times New Roman"/>
          <w:i/>
          <w:sz w:val="24"/>
          <w:szCs w:val="24"/>
          <w:lang w:val="pt-BR"/>
          <w:rPrChange w:id="319" w:author="elizamarysouza@gmail.com" w:date="2018-04-09T14:27:00Z">
            <w:rPr>
              <w:rFonts w:ascii="Times New Roman" w:hAnsi="Times New Roman"/>
              <w:sz w:val="24"/>
              <w:szCs w:val="24"/>
              <w:lang w:val="pt-BR"/>
            </w:rPr>
          </w:rPrChange>
        </w:rPr>
        <w:t>sí</w:t>
      </w:r>
      <w:r w:rsidRPr="00F97C54">
        <w:rPr>
          <w:rFonts w:ascii="Times New Roman" w:hAnsi="Times New Roman"/>
          <w:i/>
          <w:sz w:val="24"/>
          <w:szCs w:val="24"/>
          <w:lang w:val="es-ES_tradnl"/>
          <w:rPrChange w:id="320" w:author="elizamarysouza@gmail.com" w:date="2018-04-09T14:27:00Z">
            <w:rPr>
              <w:rFonts w:ascii="Times New Roman" w:hAnsi="Times New Roman"/>
              <w:sz w:val="24"/>
              <w:szCs w:val="24"/>
              <w:lang w:val="es-ES_tradnl"/>
            </w:rPr>
          </w:rPrChange>
        </w:rPr>
        <w:t>mbolos</w:t>
      </w:r>
      <w:proofErr w:type="spellEnd"/>
      <w:r w:rsidRPr="00F97C54">
        <w:rPr>
          <w:rFonts w:ascii="Times New Roman" w:hAnsi="Times New Roman"/>
          <w:i/>
          <w:sz w:val="24"/>
          <w:szCs w:val="24"/>
          <w:lang w:val="es-ES_tradnl"/>
          <w:rPrChange w:id="321" w:author="elizamarysouza@gmail.com" w:date="2018-04-09T14:27:00Z">
            <w:rPr>
              <w:rFonts w:ascii="Times New Roman" w:hAnsi="Times New Roman"/>
              <w:sz w:val="24"/>
              <w:szCs w:val="24"/>
              <w:lang w:val="es-ES_tradnl"/>
            </w:rPr>
          </w:rPrChange>
        </w:rPr>
        <w:t xml:space="preserve"> </w:t>
      </w:r>
      <w:proofErr w:type="spellStart"/>
      <w:r w:rsidRPr="00F97C54">
        <w:rPr>
          <w:rFonts w:ascii="Times New Roman" w:hAnsi="Times New Roman"/>
          <w:i/>
          <w:sz w:val="24"/>
          <w:szCs w:val="24"/>
          <w:lang w:val="es-ES_tradnl"/>
          <w:rPrChange w:id="322" w:author="elizamarysouza@gmail.com" w:date="2018-04-09T14:27:00Z">
            <w:rPr>
              <w:rFonts w:ascii="Times New Roman" w:hAnsi="Times New Roman"/>
              <w:sz w:val="24"/>
              <w:szCs w:val="24"/>
              <w:lang w:val="es-ES_tradnl"/>
            </w:rPr>
          </w:rPrChange>
        </w:rPr>
        <w:t>arbitr</w:t>
      </w:r>
      <w:proofErr w:type="spellEnd"/>
      <w:r w:rsidRPr="00F97C54">
        <w:rPr>
          <w:rFonts w:ascii="Times New Roman" w:hAnsi="Times New Roman"/>
          <w:i/>
          <w:sz w:val="24"/>
          <w:szCs w:val="24"/>
          <w:lang w:val="pt-BR"/>
          <w:rPrChange w:id="323" w:author="elizamarysouza@gmail.com" w:date="2018-04-09T14:27:00Z">
            <w:rPr>
              <w:rFonts w:ascii="Times New Roman" w:hAnsi="Times New Roman"/>
              <w:sz w:val="24"/>
              <w:szCs w:val="24"/>
              <w:lang w:val="pt-BR"/>
            </w:rPr>
          </w:rPrChange>
        </w:rPr>
        <w:t>á</w:t>
      </w:r>
      <w:proofErr w:type="spellStart"/>
      <w:r w:rsidRPr="00F97C54">
        <w:rPr>
          <w:rFonts w:ascii="Times New Roman" w:hAnsi="Times New Roman"/>
          <w:i/>
          <w:sz w:val="24"/>
          <w:szCs w:val="24"/>
          <w:lang w:val="es-ES_tradnl"/>
          <w:rPrChange w:id="324" w:author="elizamarysouza@gmail.com" w:date="2018-04-09T14:27:00Z">
            <w:rPr>
              <w:rFonts w:ascii="Times New Roman" w:hAnsi="Times New Roman"/>
              <w:sz w:val="24"/>
              <w:szCs w:val="24"/>
              <w:lang w:val="es-ES_tradnl"/>
            </w:rPr>
          </w:rPrChange>
        </w:rPr>
        <w:t>rios</w:t>
      </w:r>
      <w:proofErr w:type="spellEnd"/>
      <w:r w:rsidRPr="00F97C54">
        <w:rPr>
          <w:rFonts w:ascii="Times New Roman" w:hAnsi="Times New Roman"/>
          <w:i/>
          <w:sz w:val="24"/>
          <w:szCs w:val="24"/>
          <w:lang w:val="es-ES_tradnl"/>
          <w:rPrChange w:id="325" w:author="elizamarysouza@gmail.com" w:date="2018-04-09T14:27:00Z">
            <w:rPr>
              <w:rFonts w:ascii="Times New Roman" w:hAnsi="Times New Roman"/>
              <w:sz w:val="24"/>
              <w:szCs w:val="24"/>
              <w:lang w:val="es-ES_tradnl"/>
            </w:rPr>
          </w:rPrChange>
        </w:rPr>
        <w:t xml:space="preserve"> que s</w:t>
      </w:r>
      <w:r w:rsidRPr="00F97C54">
        <w:rPr>
          <w:rFonts w:ascii="Times New Roman" w:hAnsi="Times New Roman"/>
          <w:i/>
          <w:sz w:val="24"/>
          <w:szCs w:val="24"/>
          <w:lang w:val="pt-PT"/>
          <w:rPrChange w:id="326" w:author="elizamarysouza@gmail.com" w:date="2018-04-09T14:27:00Z">
            <w:rPr>
              <w:rFonts w:ascii="Times New Roman" w:hAnsi="Times New Roman"/>
              <w:sz w:val="24"/>
              <w:szCs w:val="24"/>
              <w:lang w:val="pt-PT"/>
            </w:rPr>
          </w:rPrChange>
        </w:rPr>
        <w:t>ão combinados de modo</w:t>
      </w:r>
      <w:r w:rsidRPr="00F97C54">
        <w:rPr>
          <w:rFonts w:ascii="Times New Roman" w:hAnsi="Times New Roman"/>
          <w:i/>
          <w:sz w:val="24"/>
          <w:szCs w:val="24"/>
          <w:lang w:val="pt-BR"/>
          <w:rPrChange w:id="327" w:author="elizamarysouza@gmail.com" w:date="2018-04-09T14:27:00Z">
            <w:rPr>
              <w:rFonts w:ascii="Times New Roman" w:hAnsi="Times New Roman"/>
              <w:sz w:val="24"/>
              <w:szCs w:val="24"/>
              <w:lang w:val="pt-BR"/>
            </w:rPr>
          </w:rPrChange>
        </w:rPr>
        <w:t xml:space="preserve"> </w:t>
      </w:r>
      <w:proofErr w:type="spellStart"/>
      <w:r w:rsidRPr="00F97C54">
        <w:rPr>
          <w:rFonts w:ascii="Times New Roman" w:hAnsi="Times New Roman"/>
          <w:i/>
          <w:sz w:val="24"/>
          <w:szCs w:val="24"/>
          <w:lang w:val="pt-BR"/>
          <w:rPrChange w:id="328" w:author="elizamarysouza@gmail.com" w:date="2018-04-09T14:27:00Z">
            <w:rPr>
              <w:rFonts w:ascii="Times New Roman" w:hAnsi="Times New Roman"/>
              <w:sz w:val="24"/>
              <w:szCs w:val="24"/>
              <w:lang w:val="pt-BR"/>
            </w:rPr>
          </w:rPrChange>
        </w:rPr>
        <w:t>sistemá</w:t>
      </w:r>
      <w:proofErr w:type="spellEnd"/>
      <w:r w:rsidRPr="00F97C54">
        <w:rPr>
          <w:rFonts w:ascii="Times New Roman" w:hAnsi="Times New Roman"/>
          <w:i/>
          <w:sz w:val="24"/>
          <w:szCs w:val="24"/>
          <w:lang w:val="pt-PT"/>
          <w:rPrChange w:id="329" w:author="elizamarysouza@gmail.com" w:date="2018-04-09T14:27:00Z">
            <w:rPr>
              <w:rFonts w:ascii="Times New Roman" w:hAnsi="Times New Roman"/>
              <w:sz w:val="24"/>
              <w:szCs w:val="24"/>
              <w:lang w:val="pt-PT"/>
            </w:rPr>
          </w:rPrChange>
        </w:rPr>
        <w:t>tico e orientado para armazenar e trocar informaçõ</w:t>
      </w:r>
      <w:r w:rsidRPr="00F97C54">
        <w:rPr>
          <w:rFonts w:ascii="Times New Roman" w:hAnsi="Times New Roman"/>
          <w:i/>
          <w:sz w:val="24"/>
          <w:szCs w:val="24"/>
          <w:lang w:val="pt-BR"/>
          <w:rPrChange w:id="330" w:author="elizamarysouza@gmail.com" w:date="2018-04-09T14:27:00Z">
            <w:rPr>
              <w:rFonts w:ascii="Times New Roman" w:hAnsi="Times New Roman"/>
              <w:sz w:val="24"/>
              <w:szCs w:val="24"/>
              <w:lang w:val="pt-BR"/>
            </w:rPr>
          </w:rPrChange>
        </w:rPr>
        <w:t>es.</w:t>
      </w:r>
      <w:r w:rsidRPr="009211E8">
        <w:rPr>
          <w:rFonts w:ascii="Times New Roman" w:hAnsi="Times New Roman"/>
          <w:sz w:val="24"/>
          <w:szCs w:val="24"/>
          <w:lang w:val="pt-BR"/>
        </w:rPr>
        <w:t>”</w:t>
      </w:r>
    </w:p>
    <w:p w14:paraId="6BB722BE" w14:textId="77777777" w:rsidR="00BD2638" w:rsidRPr="009211E8" w:rsidRDefault="00BD2638">
      <w:pPr>
        <w:pStyle w:val="Corpo"/>
        <w:spacing w:line="360" w:lineRule="auto"/>
        <w:ind w:firstLine="1134"/>
        <w:jc w:val="both"/>
        <w:rPr>
          <w:rFonts w:ascii="Times New Roman" w:eastAsia="Times New Roman" w:hAnsi="Times New Roman" w:cs="Times New Roman"/>
          <w:i/>
          <w:iCs/>
          <w:sz w:val="24"/>
          <w:szCs w:val="24"/>
          <w:lang w:val="pt-BR"/>
        </w:rPr>
      </w:pPr>
    </w:p>
    <w:p w14:paraId="6BBCD41F" w14:textId="77777777" w:rsidR="00BD2638" w:rsidRPr="009211E8" w:rsidRDefault="00143E52">
      <w:pPr>
        <w:pStyle w:val="Corpo"/>
        <w:spacing w:line="360" w:lineRule="auto"/>
        <w:ind w:firstLine="1134"/>
        <w:jc w:val="both"/>
        <w:rPr>
          <w:rFonts w:ascii="Times New Roman" w:eastAsia="Times New Roman" w:hAnsi="Times New Roman" w:cs="Times New Roman"/>
          <w:color w:val="FF2C21"/>
          <w:sz w:val="24"/>
          <w:szCs w:val="24"/>
          <w:lang w:val="pt-BR"/>
        </w:rPr>
      </w:pPr>
      <w:r w:rsidRPr="009211E8">
        <w:rPr>
          <w:rFonts w:ascii="Times New Roman" w:hAnsi="Times New Roman"/>
          <w:sz w:val="24"/>
          <w:szCs w:val="24"/>
          <w:lang w:val="pt-BR"/>
        </w:rPr>
        <w:t xml:space="preserve">De fato, a linguagem em seu desenvolvimento é um processo complexo, envolvendo fatores tanto sociais quanto biológicos, podendo ser dividida tanto em escrita quanto em oral. É necessário que toda a estrutura neurológica do indivíduo esteja em perfeito estado, principalmente na sua formação ainda quando criança, para que o mesmo possa vir a </w:t>
      </w:r>
      <w:proofErr w:type="gramStart"/>
      <w:r w:rsidRPr="009211E8">
        <w:rPr>
          <w:rFonts w:ascii="Times New Roman" w:hAnsi="Times New Roman"/>
          <w:sz w:val="24"/>
          <w:szCs w:val="24"/>
          <w:lang w:val="pt-BR"/>
        </w:rPr>
        <w:t xml:space="preserve">desenvolve - </w:t>
      </w:r>
      <w:proofErr w:type="spellStart"/>
      <w:r w:rsidRPr="009211E8">
        <w:rPr>
          <w:rFonts w:ascii="Times New Roman" w:hAnsi="Times New Roman"/>
          <w:sz w:val="24"/>
          <w:szCs w:val="24"/>
          <w:lang w:val="pt-BR"/>
        </w:rPr>
        <w:t>la</w:t>
      </w:r>
      <w:proofErr w:type="spellEnd"/>
      <w:proofErr w:type="gramEnd"/>
      <w:r w:rsidRPr="009211E8">
        <w:rPr>
          <w:rFonts w:ascii="Times New Roman" w:hAnsi="Times New Roman"/>
          <w:sz w:val="24"/>
          <w:szCs w:val="24"/>
          <w:lang w:val="pt-BR"/>
        </w:rPr>
        <w:t xml:space="preserve"> em sua plenitude, assim como todos os elementos que provem a articulação para elaboração de palavras faladas. Não obstante, a interação e convívio social são importantes no processo de desenvolvimento, pois é através dele que o indivíduo tende a aumentar seu vocabulário (</w:t>
      </w:r>
      <w:commentRangeStart w:id="331"/>
      <w:r w:rsidRPr="009211E8">
        <w:rPr>
          <w:rFonts w:ascii="Times New Roman" w:hAnsi="Times New Roman"/>
          <w:sz w:val="24"/>
          <w:szCs w:val="24"/>
          <w:lang w:val="pt-BR"/>
        </w:rPr>
        <w:t xml:space="preserve">Mousinho </w:t>
      </w:r>
      <w:r w:rsidRPr="009211E8">
        <w:rPr>
          <w:rFonts w:ascii="Times New Roman" w:hAnsi="Times New Roman"/>
          <w:i/>
          <w:iCs/>
          <w:sz w:val="24"/>
          <w:szCs w:val="24"/>
          <w:lang w:val="pt-BR"/>
        </w:rPr>
        <w:t>et al</w:t>
      </w:r>
      <w:r w:rsidRPr="009211E8">
        <w:rPr>
          <w:rFonts w:ascii="Times New Roman" w:hAnsi="Times New Roman"/>
          <w:sz w:val="24"/>
          <w:szCs w:val="24"/>
          <w:lang w:val="pt-BR"/>
        </w:rPr>
        <w:t>, 2008</w:t>
      </w:r>
      <w:commentRangeEnd w:id="331"/>
      <w:r w:rsidR="004C5FFC">
        <w:rPr>
          <w:rStyle w:val="Refdecomentrio"/>
          <w:rFonts w:ascii="Times New Roman" w:hAnsi="Times New Roman" w:cs="Times New Roman"/>
          <w:color w:val="auto"/>
          <w:lang w:eastAsia="en-US"/>
        </w:rPr>
        <w:commentReference w:id="331"/>
      </w:r>
      <w:r w:rsidRPr="009211E8">
        <w:rPr>
          <w:rFonts w:ascii="Times New Roman" w:hAnsi="Times New Roman"/>
          <w:sz w:val="24"/>
          <w:szCs w:val="24"/>
          <w:lang w:val="pt-BR"/>
        </w:rPr>
        <w:t>). No entanto, mesmo que o indivíduo apresente a sua fala em perfeito estado, a mesma pode sofrer alterações significativas provenientes de doenças ou outras moléstias, sendo a mais comum a Afasia, adquirida em pacientes pós AVC (PRESTES,1998).</w:t>
      </w:r>
    </w:p>
    <w:p w14:paraId="4622A844" w14:textId="77777777" w:rsidR="00BD2638" w:rsidRPr="009211E8" w:rsidRDefault="00BD2638">
      <w:pPr>
        <w:pStyle w:val="Corpo"/>
        <w:spacing w:line="360" w:lineRule="auto"/>
        <w:jc w:val="both"/>
        <w:rPr>
          <w:rFonts w:ascii="Times New Roman" w:eastAsia="Times New Roman" w:hAnsi="Times New Roman" w:cs="Times New Roman"/>
          <w:color w:val="FF2C21"/>
          <w:sz w:val="24"/>
          <w:szCs w:val="24"/>
          <w:lang w:val="pt-BR"/>
        </w:rPr>
      </w:pPr>
    </w:p>
    <w:p w14:paraId="3A9E0E0C" w14:textId="77777777" w:rsidR="00BD2638" w:rsidRPr="009211E8" w:rsidRDefault="00143E52">
      <w:pPr>
        <w:pStyle w:val="Corpo"/>
        <w:spacing w:line="360" w:lineRule="auto"/>
        <w:jc w:val="both"/>
        <w:rPr>
          <w:rFonts w:ascii="Times New Roman" w:eastAsia="Times New Roman" w:hAnsi="Times New Roman" w:cs="Times New Roman"/>
          <w:b/>
          <w:bCs/>
          <w:sz w:val="24"/>
          <w:szCs w:val="24"/>
          <w:lang w:val="pt-BR"/>
        </w:rPr>
      </w:pPr>
      <w:r w:rsidRPr="009211E8">
        <w:rPr>
          <w:rFonts w:ascii="Times New Roman" w:hAnsi="Times New Roman"/>
          <w:b/>
          <w:bCs/>
          <w:sz w:val="24"/>
          <w:szCs w:val="24"/>
          <w:lang w:val="pt-BR"/>
        </w:rPr>
        <w:t>2.2.1. Afasia e seus tipos</w:t>
      </w:r>
    </w:p>
    <w:p w14:paraId="5C8DB7ED" w14:textId="77777777" w:rsidR="00BD2638" w:rsidRPr="009211E8" w:rsidRDefault="00BD2638">
      <w:pPr>
        <w:pStyle w:val="Corpo"/>
        <w:spacing w:line="360" w:lineRule="auto"/>
        <w:jc w:val="both"/>
        <w:rPr>
          <w:rFonts w:ascii="Times New Roman" w:eastAsia="Times New Roman" w:hAnsi="Times New Roman" w:cs="Times New Roman"/>
          <w:b/>
          <w:bCs/>
          <w:sz w:val="24"/>
          <w:szCs w:val="24"/>
          <w:lang w:val="pt-BR"/>
        </w:rPr>
      </w:pPr>
    </w:p>
    <w:p w14:paraId="43D5E992"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A Afasia pode ser descrita como sendo uma perturbação da linguagem, geralmente levando o seu portador a incapacidade de comunicação, principalmente a falada, sendo provenientes de </w:t>
      </w:r>
      <w:proofErr w:type="spellStart"/>
      <w:r w:rsidRPr="009211E8">
        <w:rPr>
          <w:rFonts w:ascii="Times New Roman" w:hAnsi="Times New Roman"/>
          <w:sz w:val="24"/>
          <w:szCs w:val="24"/>
          <w:lang w:val="pt-BR"/>
        </w:rPr>
        <w:t>afe</w:t>
      </w:r>
      <w:proofErr w:type="spellEnd"/>
      <w:r>
        <w:rPr>
          <w:rFonts w:ascii="Times New Roman" w:hAnsi="Times New Roman"/>
          <w:sz w:val="24"/>
          <w:szCs w:val="24"/>
          <w:lang w:val="pt-PT"/>
        </w:rPr>
        <w:t>çõ</w:t>
      </w:r>
      <w:r>
        <w:rPr>
          <w:rFonts w:ascii="Times New Roman" w:hAnsi="Times New Roman"/>
          <w:sz w:val="24"/>
          <w:szCs w:val="24"/>
          <w:lang w:val="de-DE"/>
        </w:rPr>
        <w:t>es neurol</w:t>
      </w:r>
      <w:r>
        <w:rPr>
          <w:rFonts w:ascii="Times New Roman" w:hAnsi="Times New Roman"/>
          <w:sz w:val="24"/>
          <w:szCs w:val="24"/>
          <w:lang w:val="es-ES_tradnl"/>
        </w:rPr>
        <w:t>ó</w:t>
      </w:r>
      <w:r>
        <w:rPr>
          <w:rFonts w:ascii="Times New Roman" w:hAnsi="Times New Roman"/>
          <w:sz w:val="24"/>
          <w:szCs w:val="24"/>
          <w:lang w:val="pt-PT"/>
        </w:rPr>
        <w:t xml:space="preserve">gicas como infartos </w:t>
      </w:r>
      <w:r w:rsidRPr="009211E8">
        <w:rPr>
          <w:rFonts w:ascii="Times New Roman" w:hAnsi="Times New Roman"/>
          <w:sz w:val="24"/>
          <w:szCs w:val="24"/>
          <w:lang w:val="pt-BR"/>
        </w:rPr>
        <w:t xml:space="preserve">(AVCI), </w:t>
      </w:r>
      <w:del w:id="332" w:author="elizamarysouza@gmail.com" w:date="2018-04-09T16:00:00Z">
        <w:r w:rsidRPr="009211E8" w:rsidDel="004C5FFC">
          <w:rPr>
            <w:rFonts w:ascii="Times New Roman" w:hAnsi="Times New Roman"/>
            <w:sz w:val="24"/>
            <w:szCs w:val="24"/>
            <w:lang w:val="pt-BR"/>
          </w:rPr>
          <w:delText xml:space="preserve"> </w:delText>
        </w:r>
      </w:del>
      <w:r w:rsidRPr="009211E8">
        <w:rPr>
          <w:rFonts w:ascii="Times New Roman" w:hAnsi="Times New Roman"/>
          <w:sz w:val="24"/>
          <w:szCs w:val="24"/>
          <w:lang w:val="pt-BR"/>
        </w:rPr>
        <w:t>doenças degenerativas ou traumas (</w:t>
      </w:r>
      <w:commentRangeStart w:id="333"/>
      <w:r w:rsidRPr="009211E8">
        <w:rPr>
          <w:rFonts w:ascii="Times New Roman" w:hAnsi="Times New Roman"/>
          <w:sz w:val="24"/>
          <w:szCs w:val="24"/>
          <w:lang w:val="pt-BR"/>
        </w:rPr>
        <w:t>PESTES</w:t>
      </w:r>
      <w:commentRangeEnd w:id="333"/>
      <w:r w:rsidR="004C5FFC">
        <w:rPr>
          <w:rStyle w:val="Refdecomentrio"/>
          <w:rFonts w:ascii="Times New Roman" w:hAnsi="Times New Roman" w:cs="Times New Roman"/>
          <w:color w:val="auto"/>
          <w:lang w:eastAsia="en-US"/>
        </w:rPr>
        <w:commentReference w:id="333"/>
      </w:r>
      <w:r w:rsidRPr="009211E8">
        <w:rPr>
          <w:rFonts w:ascii="Times New Roman" w:hAnsi="Times New Roman"/>
          <w:sz w:val="24"/>
          <w:szCs w:val="24"/>
          <w:lang w:val="pt-BR"/>
        </w:rPr>
        <w:t xml:space="preserve">,1998). A mesma pode apresentar vários tipos, cada qual com uma ou um conjunto de característica particular, a saber: </w:t>
      </w:r>
    </w:p>
    <w:p w14:paraId="006E6427" w14:textId="77777777" w:rsidR="00BD2638" w:rsidRPr="009211E8" w:rsidRDefault="00143E52">
      <w:pPr>
        <w:pStyle w:val="Corpo"/>
        <w:numPr>
          <w:ilvl w:val="0"/>
          <w:numId w:val="3"/>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b/>
          <w:bCs/>
          <w:sz w:val="24"/>
          <w:szCs w:val="24"/>
          <w:lang w:val="pt-BR"/>
        </w:rPr>
        <w:t xml:space="preserve">Afasia de Broca: </w:t>
      </w:r>
      <w:r w:rsidRPr="009211E8">
        <w:rPr>
          <w:rFonts w:ascii="Times New Roman" w:hAnsi="Times New Roman"/>
          <w:sz w:val="24"/>
          <w:szCs w:val="24"/>
          <w:lang w:val="pt-BR"/>
        </w:rPr>
        <w:t xml:space="preserve">O indivíduo com Afasia de Broca - também conhecida como afasia não fluente -  apresenta grande dificuldade para falar, porém mantém a </w:t>
      </w:r>
      <w:r w:rsidRPr="009211E8">
        <w:rPr>
          <w:rFonts w:ascii="Times New Roman" w:hAnsi="Times New Roman"/>
          <w:sz w:val="24"/>
          <w:szCs w:val="24"/>
          <w:lang w:val="pt-BR"/>
        </w:rPr>
        <w:lastRenderedPageBreak/>
        <w:t xml:space="preserve">compreensão preservada. O indivíduo consegue realizar leitura, porém tende a ter a sua escrita comprometida, além do mesmo conseguir reconhecer as imperfeições na sua forma de comunicação </w:t>
      </w:r>
      <w:r>
        <w:rPr>
          <w:rFonts w:ascii="Times New Roman" w:hAnsi="Times New Roman"/>
          <w:sz w:val="24"/>
          <w:szCs w:val="24"/>
          <w:lang w:val="pt-PT"/>
        </w:rPr>
        <w:t>(ASPESI; GOBBATO, 2016; PRESTES,1998)</w:t>
      </w:r>
      <w:r w:rsidRPr="009211E8">
        <w:rPr>
          <w:rFonts w:ascii="Times New Roman" w:hAnsi="Times New Roman"/>
          <w:sz w:val="24"/>
          <w:szCs w:val="24"/>
          <w:lang w:val="pt-BR"/>
        </w:rPr>
        <w:t>.</w:t>
      </w:r>
    </w:p>
    <w:p w14:paraId="2604E50A" w14:textId="77777777" w:rsidR="00BD2638" w:rsidRPr="009211E8" w:rsidRDefault="00143E52">
      <w:pPr>
        <w:pStyle w:val="Corpo"/>
        <w:numPr>
          <w:ilvl w:val="0"/>
          <w:numId w:val="3"/>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b/>
          <w:bCs/>
          <w:sz w:val="24"/>
          <w:szCs w:val="24"/>
          <w:lang w:val="pt-BR"/>
        </w:rPr>
        <w:t xml:space="preserve">Afasia de </w:t>
      </w:r>
      <w:r>
        <w:rPr>
          <w:rFonts w:ascii="Times New Roman" w:hAnsi="Times New Roman"/>
          <w:b/>
          <w:bCs/>
          <w:sz w:val="24"/>
          <w:szCs w:val="24"/>
          <w:lang w:val="de-DE"/>
        </w:rPr>
        <w:t>Wernicke</w:t>
      </w:r>
      <w:r w:rsidRPr="009211E8">
        <w:rPr>
          <w:rFonts w:ascii="Times New Roman" w:hAnsi="Times New Roman"/>
          <w:b/>
          <w:bCs/>
          <w:sz w:val="24"/>
          <w:szCs w:val="24"/>
          <w:lang w:val="pt-BR"/>
        </w:rPr>
        <w:t>:</w:t>
      </w:r>
      <w:r w:rsidRPr="009211E8">
        <w:rPr>
          <w:rFonts w:ascii="Times New Roman" w:hAnsi="Times New Roman"/>
          <w:sz w:val="24"/>
          <w:szCs w:val="24"/>
          <w:lang w:val="pt-BR"/>
        </w:rPr>
        <w:t xml:space="preserve"> O indivíduo com Afasia de </w:t>
      </w:r>
      <w:proofErr w:type="spellStart"/>
      <w:r w:rsidRPr="009211E8">
        <w:rPr>
          <w:rFonts w:ascii="Times New Roman" w:hAnsi="Times New Roman"/>
          <w:sz w:val="24"/>
          <w:szCs w:val="24"/>
          <w:lang w:val="pt-BR"/>
        </w:rPr>
        <w:t>Wernicke</w:t>
      </w:r>
      <w:proofErr w:type="spellEnd"/>
      <w:r w:rsidRPr="009211E8">
        <w:rPr>
          <w:rFonts w:ascii="Times New Roman" w:hAnsi="Times New Roman"/>
          <w:sz w:val="24"/>
          <w:szCs w:val="24"/>
          <w:lang w:val="pt-BR"/>
        </w:rPr>
        <w:t xml:space="preserve"> apresenta dificuldade de compreensão daquilo que lhe é dirigido. Possui fala fluente, por</w:t>
      </w:r>
      <w:r>
        <w:rPr>
          <w:rFonts w:ascii="Times New Roman" w:hAnsi="Times New Roman"/>
          <w:sz w:val="24"/>
          <w:szCs w:val="24"/>
          <w:lang w:val="fr-FR"/>
        </w:rPr>
        <w:t>é</w:t>
      </w:r>
      <w:r w:rsidRPr="009211E8">
        <w:rPr>
          <w:rFonts w:ascii="Times New Roman" w:hAnsi="Times New Roman"/>
          <w:sz w:val="24"/>
          <w:szCs w:val="24"/>
          <w:lang w:val="pt-BR"/>
        </w:rPr>
        <w:t xml:space="preserve">m seu discurso apresenta pouco ou nenhum sentido. Diferentemente da Afasia de Broca, aqui o paciente tende a ter espontaneidade na fala </w:t>
      </w:r>
      <w:proofErr w:type="spellStart"/>
      <w:r w:rsidRPr="009211E8">
        <w:rPr>
          <w:rFonts w:ascii="Times New Roman" w:hAnsi="Times New Roman"/>
          <w:sz w:val="24"/>
          <w:szCs w:val="24"/>
          <w:lang w:val="pt-BR"/>
        </w:rPr>
        <w:t>alem</w:t>
      </w:r>
      <w:proofErr w:type="spellEnd"/>
      <w:r w:rsidRPr="009211E8">
        <w:rPr>
          <w:rFonts w:ascii="Times New Roman" w:hAnsi="Times New Roman"/>
          <w:sz w:val="24"/>
          <w:szCs w:val="24"/>
          <w:lang w:val="pt-BR"/>
        </w:rPr>
        <w:t xml:space="preserve"> de não conseguir identificar o que há de errado nela e na sua forma de comunicação </w:t>
      </w:r>
      <w:r>
        <w:rPr>
          <w:rFonts w:ascii="Times New Roman" w:hAnsi="Times New Roman"/>
          <w:sz w:val="24"/>
          <w:szCs w:val="24"/>
          <w:lang w:val="pt-PT"/>
        </w:rPr>
        <w:t>(ASPESI; GOBBATO, 2016; PRESTES,1998)</w:t>
      </w:r>
      <w:r w:rsidRPr="009211E8">
        <w:rPr>
          <w:rFonts w:ascii="Times New Roman" w:hAnsi="Times New Roman"/>
          <w:sz w:val="24"/>
          <w:szCs w:val="24"/>
          <w:lang w:val="pt-BR"/>
        </w:rPr>
        <w:t xml:space="preserve">. </w:t>
      </w:r>
    </w:p>
    <w:p w14:paraId="24D3854E" w14:textId="2FB3B6CA" w:rsidR="00BD2638" w:rsidRPr="009211E8" w:rsidRDefault="00143E52">
      <w:pPr>
        <w:pStyle w:val="Corpo"/>
        <w:numPr>
          <w:ilvl w:val="0"/>
          <w:numId w:val="3"/>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b/>
          <w:bCs/>
          <w:sz w:val="24"/>
          <w:szCs w:val="24"/>
          <w:lang w:val="pt-BR"/>
        </w:rPr>
        <w:t xml:space="preserve">Afasia Global: </w:t>
      </w:r>
      <w:r w:rsidRPr="009211E8">
        <w:rPr>
          <w:rFonts w:ascii="Times New Roman" w:hAnsi="Times New Roman"/>
          <w:sz w:val="24"/>
          <w:szCs w:val="24"/>
          <w:lang w:val="pt-BR"/>
        </w:rPr>
        <w:t xml:space="preserve"> Caracteriza - se pela total perda da capacidade de comunicação, seja oral ou escrita, al</w:t>
      </w:r>
      <w:ins w:id="334" w:author="elizamarysouza@gmail.com" w:date="2018-04-09T16:16:00Z">
        <w:r w:rsidR="00DC7A64">
          <w:rPr>
            <w:rFonts w:ascii="Times New Roman" w:hAnsi="Times New Roman"/>
            <w:sz w:val="24"/>
            <w:szCs w:val="24"/>
            <w:lang w:val="pt-BR"/>
          </w:rPr>
          <w:t>é</w:t>
        </w:r>
      </w:ins>
      <w:del w:id="335" w:author="elizamarysouza@gmail.com" w:date="2018-04-09T16:16:00Z">
        <w:r w:rsidRPr="009211E8" w:rsidDel="00DC7A64">
          <w:rPr>
            <w:rFonts w:ascii="Times New Roman" w:hAnsi="Times New Roman"/>
            <w:sz w:val="24"/>
            <w:szCs w:val="24"/>
            <w:lang w:val="pt-BR"/>
          </w:rPr>
          <w:delText>e</w:delText>
        </w:r>
      </w:del>
      <w:r w:rsidRPr="009211E8">
        <w:rPr>
          <w:rFonts w:ascii="Times New Roman" w:hAnsi="Times New Roman"/>
          <w:sz w:val="24"/>
          <w:szCs w:val="24"/>
          <w:lang w:val="pt-BR"/>
        </w:rPr>
        <w:t>m da total perda de compreensão. Geralmente pacientes que apresentam este tipo de afasia tendem a apresentar outros problemas tais como total perda de força no lado direito do corpo e demência associada (ASPESI; GOBBATO,</w:t>
      </w:r>
      <w:ins w:id="336" w:author="elizamarysouza@gmail.com" w:date="2018-04-09T16:01:00Z">
        <w:r w:rsidR="00835DA7">
          <w:rPr>
            <w:rFonts w:ascii="Times New Roman" w:hAnsi="Times New Roman"/>
            <w:sz w:val="24"/>
            <w:szCs w:val="24"/>
            <w:lang w:val="pt-BR"/>
          </w:rPr>
          <w:t xml:space="preserve"> </w:t>
        </w:r>
      </w:ins>
      <w:r w:rsidRPr="009211E8">
        <w:rPr>
          <w:rFonts w:ascii="Times New Roman" w:hAnsi="Times New Roman"/>
          <w:sz w:val="24"/>
          <w:szCs w:val="24"/>
          <w:lang w:val="pt-BR"/>
        </w:rPr>
        <w:t xml:space="preserve">2016). </w:t>
      </w:r>
    </w:p>
    <w:p w14:paraId="61ADCA0D" w14:textId="00007E36"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b/>
          <w:bCs/>
          <w:sz w:val="24"/>
          <w:szCs w:val="24"/>
          <w:lang w:val="pt-BR"/>
        </w:rPr>
        <w:t xml:space="preserve">Afasia de Condução: </w:t>
      </w:r>
      <w:r w:rsidRPr="009211E8">
        <w:rPr>
          <w:rFonts w:ascii="Times New Roman" w:hAnsi="Times New Roman"/>
          <w:sz w:val="24"/>
          <w:szCs w:val="24"/>
          <w:lang w:val="pt-BR"/>
        </w:rPr>
        <w:t xml:space="preserve">Neste tipo de afasia, há </w:t>
      </w:r>
      <w:proofErr w:type="gramStart"/>
      <w:r w:rsidRPr="009211E8">
        <w:rPr>
          <w:rFonts w:ascii="Times New Roman" w:hAnsi="Times New Roman"/>
          <w:sz w:val="24"/>
          <w:szCs w:val="24"/>
          <w:lang w:val="pt-BR"/>
        </w:rPr>
        <w:t>tanto compreensão</w:t>
      </w:r>
      <w:proofErr w:type="gramEnd"/>
      <w:r w:rsidRPr="009211E8">
        <w:rPr>
          <w:rFonts w:ascii="Times New Roman" w:hAnsi="Times New Roman"/>
          <w:sz w:val="24"/>
          <w:szCs w:val="24"/>
          <w:lang w:val="pt-BR"/>
        </w:rPr>
        <w:t xml:space="preserve"> quanto fala fluente e de forma espontânea e com significado, por</w:t>
      </w:r>
      <w:r>
        <w:rPr>
          <w:rFonts w:ascii="Times New Roman" w:hAnsi="Times New Roman"/>
          <w:sz w:val="24"/>
          <w:szCs w:val="24"/>
          <w:lang w:val="fr-FR"/>
        </w:rPr>
        <w:t>é</w:t>
      </w:r>
      <w:r w:rsidRPr="009211E8">
        <w:rPr>
          <w:rFonts w:ascii="Times New Roman" w:hAnsi="Times New Roman"/>
          <w:sz w:val="24"/>
          <w:szCs w:val="24"/>
          <w:lang w:val="pt-BR"/>
        </w:rPr>
        <w:t xml:space="preserve">m o paciente sente dificuldades em repetir palavras </w:t>
      </w:r>
      <w:r>
        <w:rPr>
          <w:rFonts w:ascii="Times New Roman" w:hAnsi="Times New Roman"/>
          <w:sz w:val="24"/>
          <w:szCs w:val="24"/>
          <w:lang w:val="pt-PT"/>
        </w:rPr>
        <w:t>(ASPESI; GOBBATO, 2016; PRESTES,</w:t>
      </w:r>
      <w:ins w:id="337" w:author="elizamarysouza@gmail.com" w:date="2018-04-09T16:01:00Z">
        <w:r w:rsidR="00835DA7">
          <w:rPr>
            <w:rFonts w:ascii="Times New Roman" w:hAnsi="Times New Roman"/>
            <w:sz w:val="24"/>
            <w:szCs w:val="24"/>
            <w:lang w:val="pt-PT"/>
          </w:rPr>
          <w:t xml:space="preserve"> </w:t>
        </w:r>
      </w:ins>
      <w:r>
        <w:rPr>
          <w:rFonts w:ascii="Times New Roman" w:hAnsi="Times New Roman"/>
          <w:sz w:val="24"/>
          <w:szCs w:val="24"/>
          <w:lang w:val="pt-PT"/>
        </w:rPr>
        <w:t>1998)</w:t>
      </w:r>
      <w:r w:rsidRPr="009211E8">
        <w:rPr>
          <w:rFonts w:ascii="Times New Roman" w:hAnsi="Times New Roman"/>
          <w:sz w:val="24"/>
          <w:szCs w:val="24"/>
          <w:lang w:val="pt-BR"/>
        </w:rPr>
        <w:t xml:space="preserve">. </w:t>
      </w:r>
    </w:p>
    <w:p w14:paraId="632D4C92" w14:textId="77777777"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b/>
          <w:bCs/>
          <w:sz w:val="24"/>
          <w:szCs w:val="24"/>
          <w:lang w:val="pt-BR"/>
        </w:rPr>
        <w:t xml:space="preserve">Afasia </w:t>
      </w:r>
      <w:proofErr w:type="spellStart"/>
      <w:r w:rsidRPr="009211E8">
        <w:rPr>
          <w:rFonts w:ascii="Times New Roman" w:hAnsi="Times New Roman"/>
          <w:b/>
          <w:bCs/>
          <w:sz w:val="24"/>
          <w:szCs w:val="24"/>
          <w:lang w:val="pt-BR"/>
        </w:rPr>
        <w:t>Anômica</w:t>
      </w:r>
      <w:proofErr w:type="spellEnd"/>
      <w:r w:rsidRPr="009211E8">
        <w:rPr>
          <w:rFonts w:ascii="Times New Roman" w:hAnsi="Times New Roman"/>
          <w:b/>
          <w:bCs/>
          <w:sz w:val="24"/>
          <w:szCs w:val="24"/>
          <w:lang w:val="pt-BR"/>
        </w:rPr>
        <w:t xml:space="preserve">: </w:t>
      </w:r>
      <w:r w:rsidRPr="009211E8">
        <w:rPr>
          <w:rFonts w:ascii="Times New Roman" w:hAnsi="Times New Roman"/>
          <w:sz w:val="24"/>
          <w:szCs w:val="24"/>
          <w:lang w:val="pt-BR"/>
        </w:rPr>
        <w:t xml:space="preserve">também conhecida como “Afasia Amnésia”, é a forma mais leve de afasia existente. Nela as funções de comunicação estão preservadas, no entanto, o indivíduo tem problemas para nomear certos elementos, como pessoas e objetos (PRESTES,1998). </w:t>
      </w:r>
    </w:p>
    <w:p w14:paraId="5BDF5827" w14:textId="6776B3E6"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b/>
          <w:bCs/>
          <w:sz w:val="24"/>
          <w:szCs w:val="24"/>
          <w:lang w:val="pt-BR"/>
        </w:rPr>
        <w:t xml:space="preserve">Afasia </w:t>
      </w:r>
      <w:proofErr w:type="spellStart"/>
      <w:r w:rsidRPr="009211E8">
        <w:rPr>
          <w:rFonts w:ascii="Times New Roman" w:hAnsi="Times New Roman"/>
          <w:b/>
          <w:bCs/>
          <w:sz w:val="24"/>
          <w:szCs w:val="24"/>
          <w:lang w:val="pt-BR"/>
        </w:rPr>
        <w:t>Transcortical</w:t>
      </w:r>
      <w:proofErr w:type="spellEnd"/>
      <w:r w:rsidRPr="009211E8">
        <w:rPr>
          <w:rFonts w:ascii="Times New Roman" w:hAnsi="Times New Roman"/>
          <w:b/>
          <w:bCs/>
          <w:sz w:val="24"/>
          <w:szCs w:val="24"/>
          <w:lang w:val="pt-BR"/>
        </w:rPr>
        <w:t xml:space="preserve"> Motora:</w:t>
      </w:r>
      <w:r w:rsidRPr="009211E8">
        <w:rPr>
          <w:rFonts w:ascii="Times New Roman" w:hAnsi="Times New Roman"/>
          <w:sz w:val="24"/>
          <w:szCs w:val="24"/>
          <w:lang w:val="pt-BR"/>
        </w:rPr>
        <w:t xml:space="preserve"> Este tipo de Afasia lembra um pouco a Afasia de Broca. Nela há um discurso espontâneo, com pouco entendimento, onde o indivíduo apresenta dificuldade para nomear algo na primeira vez, mas que apresenta facilidade para repetir aquilo que ele nomeou (MENEGOTTO,</w:t>
      </w:r>
      <w:ins w:id="338" w:author="elizamarysouza@gmail.com" w:date="2018-04-09T16:01:00Z">
        <w:r w:rsidR="00835DA7">
          <w:rPr>
            <w:rFonts w:ascii="Times New Roman" w:hAnsi="Times New Roman"/>
            <w:sz w:val="24"/>
            <w:szCs w:val="24"/>
            <w:lang w:val="pt-BR"/>
          </w:rPr>
          <w:t xml:space="preserve"> </w:t>
        </w:r>
      </w:ins>
      <w:r w:rsidRPr="009211E8">
        <w:rPr>
          <w:rFonts w:ascii="Times New Roman" w:hAnsi="Times New Roman"/>
          <w:sz w:val="24"/>
          <w:szCs w:val="24"/>
          <w:lang w:val="pt-BR"/>
        </w:rPr>
        <w:t>2013; PRESTES,</w:t>
      </w:r>
      <w:ins w:id="339" w:author="elizamarysouza@gmail.com" w:date="2018-04-09T16:01:00Z">
        <w:r w:rsidR="00835DA7">
          <w:rPr>
            <w:rFonts w:ascii="Times New Roman" w:hAnsi="Times New Roman"/>
            <w:sz w:val="24"/>
            <w:szCs w:val="24"/>
            <w:lang w:val="pt-BR"/>
          </w:rPr>
          <w:t xml:space="preserve"> </w:t>
        </w:r>
      </w:ins>
      <w:r w:rsidRPr="009211E8">
        <w:rPr>
          <w:rFonts w:ascii="Times New Roman" w:hAnsi="Times New Roman"/>
          <w:sz w:val="24"/>
          <w:szCs w:val="24"/>
          <w:lang w:val="pt-BR"/>
        </w:rPr>
        <w:t>1998).</w:t>
      </w:r>
    </w:p>
    <w:p w14:paraId="2245A537" w14:textId="4FE0698D"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b/>
          <w:bCs/>
          <w:sz w:val="24"/>
          <w:szCs w:val="24"/>
          <w:lang w:val="pt-BR"/>
        </w:rPr>
        <w:t xml:space="preserve">Afasia </w:t>
      </w:r>
      <w:proofErr w:type="spellStart"/>
      <w:r w:rsidRPr="009211E8">
        <w:rPr>
          <w:rFonts w:ascii="Times New Roman" w:hAnsi="Times New Roman"/>
          <w:b/>
          <w:bCs/>
          <w:sz w:val="24"/>
          <w:szCs w:val="24"/>
          <w:lang w:val="pt-BR"/>
        </w:rPr>
        <w:t>Transcortical</w:t>
      </w:r>
      <w:proofErr w:type="spellEnd"/>
      <w:r w:rsidRPr="009211E8">
        <w:rPr>
          <w:rFonts w:ascii="Times New Roman" w:hAnsi="Times New Roman"/>
          <w:b/>
          <w:bCs/>
          <w:sz w:val="24"/>
          <w:szCs w:val="24"/>
          <w:lang w:val="pt-BR"/>
        </w:rPr>
        <w:t xml:space="preserve"> Sensorial:  </w:t>
      </w:r>
      <w:r w:rsidRPr="009211E8">
        <w:rPr>
          <w:rFonts w:ascii="Times New Roman" w:hAnsi="Times New Roman"/>
          <w:sz w:val="24"/>
          <w:szCs w:val="24"/>
          <w:lang w:val="pt-BR"/>
        </w:rPr>
        <w:t xml:space="preserve">Lembra um pouco a Afasia de </w:t>
      </w:r>
      <w:proofErr w:type="spellStart"/>
      <w:r w:rsidRPr="009211E8">
        <w:rPr>
          <w:rFonts w:ascii="Times New Roman" w:hAnsi="Times New Roman"/>
          <w:sz w:val="24"/>
          <w:szCs w:val="24"/>
          <w:lang w:val="pt-BR"/>
        </w:rPr>
        <w:t>Wernicke</w:t>
      </w:r>
      <w:proofErr w:type="spellEnd"/>
      <w:r w:rsidRPr="009211E8">
        <w:rPr>
          <w:rFonts w:ascii="Times New Roman" w:hAnsi="Times New Roman"/>
          <w:sz w:val="24"/>
          <w:szCs w:val="24"/>
          <w:lang w:val="pt-BR"/>
        </w:rPr>
        <w:t>, onde a afasia é fluente, no entanto a pessoa tem sérios problemas de compreensão.  Aqui, o indivíduo tem capacidade de realizar vários testes de repetição, no entanto é praticamente incapaz de compreender o que ele repete (MEDEIROS,</w:t>
      </w:r>
      <w:ins w:id="340" w:author="elizamarysouza@gmail.com" w:date="2018-04-09T16:01:00Z">
        <w:r w:rsidR="00835DA7">
          <w:rPr>
            <w:rFonts w:ascii="Times New Roman" w:hAnsi="Times New Roman"/>
            <w:sz w:val="24"/>
            <w:szCs w:val="24"/>
            <w:lang w:val="pt-BR"/>
          </w:rPr>
          <w:t xml:space="preserve"> </w:t>
        </w:r>
      </w:ins>
      <w:r w:rsidRPr="009211E8">
        <w:rPr>
          <w:rFonts w:ascii="Times New Roman" w:hAnsi="Times New Roman"/>
          <w:sz w:val="24"/>
          <w:szCs w:val="24"/>
          <w:lang w:val="pt-BR"/>
        </w:rPr>
        <w:t xml:space="preserve">2016). </w:t>
      </w:r>
    </w:p>
    <w:p w14:paraId="64DFE8AC"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7CEE0970" w14:textId="77777777" w:rsidR="00BD2638" w:rsidRPr="009211E8" w:rsidRDefault="00143E52">
      <w:pPr>
        <w:pStyle w:val="Corpo"/>
        <w:spacing w:line="360" w:lineRule="auto"/>
        <w:jc w:val="both"/>
        <w:rPr>
          <w:rFonts w:ascii="Times New Roman" w:eastAsia="Times New Roman" w:hAnsi="Times New Roman" w:cs="Times New Roman"/>
          <w:b/>
          <w:bCs/>
          <w:sz w:val="24"/>
          <w:szCs w:val="24"/>
          <w:lang w:val="pt-BR"/>
        </w:rPr>
      </w:pPr>
      <w:r w:rsidRPr="009211E8">
        <w:rPr>
          <w:rFonts w:ascii="Times New Roman" w:hAnsi="Times New Roman"/>
          <w:b/>
          <w:bCs/>
          <w:sz w:val="24"/>
          <w:szCs w:val="24"/>
          <w:lang w:val="pt-BR"/>
        </w:rPr>
        <w:t>2.2.2. Exercícios e Métodos de Tratamento</w:t>
      </w:r>
    </w:p>
    <w:p w14:paraId="52ED10A9" w14:textId="77777777" w:rsidR="00BD2638" w:rsidRPr="009211E8" w:rsidRDefault="00BD2638">
      <w:pPr>
        <w:pStyle w:val="Corpo"/>
        <w:spacing w:line="360" w:lineRule="auto"/>
        <w:jc w:val="both"/>
        <w:rPr>
          <w:rFonts w:ascii="Times New Roman" w:eastAsia="Times New Roman" w:hAnsi="Times New Roman" w:cs="Times New Roman"/>
          <w:b/>
          <w:bCs/>
          <w:sz w:val="24"/>
          <w:szCs w:val="24"/>
          <w:lang w:val="pt-BR"/>
        </w:rPr>
      </w:pPr>
    </w:p>
    <w:p w14:paraId="6BA510B6" w14:textId="6F3E2EBF"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lastRenderedPageBreak/>
        <w:t>Segundo Martins (2011), o único meio de tratamento para afasia disponível é a terapia sendo que, raramente, o paciente voltará a ter suas funções comunicativas totalmente restabelecidas, como antes de ser acometido por tal moléstia. Devido a periodicidade do tratamento, as seções com fonoaudiólogo acabam por fazer parte da rotina do paciente e quanto mais ele for estimulado maior serão as chances de melhora. É comum também que o paciente apresente crises de depressão ou fúria, já que o mesmo “vê” o quão custoso é a tentativa de comunicação com os que lhe rodeiam e que em muitos casos tal elo comunicativo não é estabelecido plenamente (MARTINS,</w:t>
      </w:r>
      <w:ins w:id="341" w:author="elizamarysouza@gmail.com" w:date="2018-04-09T16:02:00Z">
        <w:r w:rsidR="00835DA7">
          <w:rPr>
            <w:rFonts w:ascii="Times New Roman" w:hAnsi="Times New Roman"/>
            <w:sz w:val="24"/>
            <w:szCs w:val="24"/>
            <w:lang w:val="pt-BR"/>
          </w:rPr>
          <w:t xml:space="preserve"> </w:t>
        </w:r>
      </w:ins>
      <w:r w:rsidRPr="009211E8">
        <w:rPr>
          <w:rFonts w:ascii="Times New Roman" w:hAnsi="Times New Roman"/>
          <w:sz w:val="24"/>
          <w:szCs w:val="24"/>
          <w:lang w:val="pt-BR"/>
        </w:rPr>
        <w:t>2011).</w:t>
      </w:r>
    </w:p>
    <w:p w14:paraId="367F16D8" w14:textId="77777777" w:rsidR="00BD2638" w:rsidRDefault="00143E52">
      <w:pPr>
        <w:pStyle w:val="Corpo"/>
        <w:spacing w:line="360" w:lineRule="auto"/>
        <w:ind w:firstLine="1134"/>
        <w:jc w:val="both"/>
        <w:rPr>
          <w:rFonts w:ascii="Times New Roman" w:eastAsia="Times New Roman" w:hAnsi="Times New Roman" w:cs="Times New Roman"/>
          <w:sz w:val="24"/>
          <w:szCs w:val="24"/>
        </w:rPr>
      </w:pPr>
      <w:r w:rsidRPr="009211E8">
        <w:rPr>
          <w:rFonts w:ascii="Times New Roman" w:hAnsi="Times New Roman"/>
          <w:sz w:val="24"/>
          <w:szCs w:val="24"/>
          <w:lang w:val="pt-BR"/>
        </w:rPr>
        <w:t xml:space="preserve">Em relação a terapia e ao método a ser utilizado, Spinelli </w:t>
      </w:r>
      <w:commentRangeStart w:id="342"/>
      <w:r w:rsidRPr="009211E8">
        <w:rPr>
          <w:rFonts w:ascii="Times New Roman" w:hAnsi="Times New Roman"/>
          <w:sz w:val="24"/>
          <w:szCs w:val="24"/>
          <w:lang w:val="pt-BR"/>
        </w:rPr>
        <w:t xml:space="preserve">et al. </w:t>
      </w:r>
      <w:commentRangeEnd w:id="342"/>
      <w:r w:rsidR="00835DA7">
        <w:rPr>
          <w:rStyle w:val="Refdecomentrio"/>
          <w:rFonts w:ascii="Times New Roman" w:hAnsi="Times New Roman" w:cs="Times New Roman"/>
          <w:color w:val="auto"/>
          <w:lang w:eastAsia="en-US"/>
        </w:rPr>
        <w:commentReference w:id="342"/>
      </w:r>
      <w:r w:rsidRPr="00143E52">
        <w:rPr>
          <w:rFonts w:ascii="Times New Roman" w:hAnsi="Times New Roman"/>
          <w:sz w:val="24"/>
          <w:szCs w:val="24"/>
          <w:lang w:val="pt-BR"/>
        </w:rPr>
        <w:t xml:space="preserve">(1976) enfatiza que as escolhas de tratamento recairão primeiramente sobre o tipo de lesão que qualifica aquela afasia, sendo posteriormente avaliado o tipo de melhora que o terapeuta proporcionará ao paciente ao longo do tratamento. </w:t>
      </w:r>
      <w:r w:rsidRPr="009211E8">
        <w:rPr>
          <w:rFonts w:ascii="Times New Roman" w:hAnsi="Times New Roman"/>
          <w:sz w:val="24"/>
          <w:szCs w:val="24"/>
          <w:lang w:val="pt-BR"/>
        </w:rPr>
        <w:t xml:space="preserve">É importante também verificar que a terapia em si deve ser dirigida unicamente para cada paciente, já que cada qual apresenta um tipo de lesão distinta </w:t>
      </w:r>
      <w:proofErr w:type="gramStart"/>
      <w:r w:rsidRPr="009211E8">
        <w:rPr>
          <w:rFonts w:ascii="Times New Roman" w:hAnsi="Times New Roman"/>
          <w:sz w:val="24"/>
          <w:szCs w:val="24"/>
          <w:lang w:val="pt-BR"/>
        </w:rPr>
        <w:t>e também</w:t>
      </w:r>
      <w:proofErr w:type="gramEnd"/>
      <w:r w:rsidRPr="009211E8">
        <w:rPr>
          <w:rFonts w:ascii="Times New Roman" w:hAnsi="Times New Roman"/>
          <w:sz w:val="24"/>
          <w:szCs w:val="24"/>
          <w:lang w:val="pt-BR"/>
        </w:rPr>
        <w:t xml:space="preserve"> funções cerebrais intactas e perdidas (Spinelli et al, 1976). Em relação a periodicidade e duração do tratamento, as seções podem ser feitas todos os dias ou em dias alternados, não podendo ser muito extensas para não cansar o paciente, tendo o tratamento em si uma duração em torno de no mínimo um ano </w:t>
      </w:r>
      <w:r>
        <w:rPr>
          <w:rFonts w:ascii="Times New Roman" w:hAnsi="Times New Roman"/>
          <w:sz w:val="24"/>
          <w:szCs w:val="24"/>
          <w:lang w:val="it-IT"/>
        </w:rPr>
        <w:t>(Spinelli et al, 1976)</w:t>
      </w:r>
      <w:r w:rsidRPr="009211E8">
        <w:rPr>
          <w:rFonts w:ascii="Times New Roman" w:hAnsi="Times New Roman"/>
          <w:sz w:val="24"/>
          <w:szCs w:val="24"/>
          <w:lang w:val="pt-BR"/>
        </w:rPr>
        <w:t xml:space="preserve">. </w:t>
      </w:r>
      <w:proofErr w:type="spellStart"/>
      <w:r>
        <w:rPr>
          <w:rFonts w:ascii="Times New Roman" w:hAnsi="Times New Roman"/>
          <w:sz w:val="24"/>
          <w:szCs w:val="24"/>
        </w:rPr>
        <w:t>Dentre</w:t>
      </w:r>
      <w:proofErr w:type="spellEnd"/>
      <w:r>
        <w:rPr>
          <w:rFonts w:ascii="Times New Roman" w:hAnsi="Times New Roman"/>
          <w:sz w:val="24"/>
          <w:szCs w:val="24"/>
        </w:rPr>
        <w:t xml:space="preserve"> as </w:t>
      </w:r>
      <w:proofErr w:type="spellStart"/>
      <w:r>
        <w:rPr>
          <w:rFonts w:ascii="Times New Roman" w:hAnsi="Times New Roman"/>
          <w:sz w:val="24"/>
          <w:szCs w:val="24"/>
        </w:rPr>
        <w:t>abordagens</w:t>
      </w:r>
      <w:proofErr w:type="spellEnd"/>
      <w:r>
        <w:rPr>
          <w:rFonts w:ascii="Times New Roman" w:hAnsi="Times New Roman"/>
          <w:sz w:val="24"/>
          <w:szCs w:val="24"/>
        </w:rPr>
        <w:t xml:space="preserve"> de </w:t>
      </w:r>
      <w:proofErr w:type="spellStart"/>
      <w:r>
        <w:rPr>
          <w:rFonts w:ascii="Times New Roman" w:hAnsi="Times New Roman"/>
          <w:sz w:val="24"/>
          <w:szCs w:val="24"/>
        </w:rPr>
        <w:t>tratamento</w:t>
      </w:r>
      <w:proofErr w:type="spellEnd"/>
      <w:r>
        <w:rPr>
          <w:rFonts w:ascii="Times New Roman" w:hAnsi="Times New Roman"/>
          <w:sz w:val="24"/>
          <w:szCs w:val="24"/>
        </w:rPr>
        <w:t xml:space="preserve">, </w:t>
      </w:r>
      <w:proofErr w:type="spellStart"/>
      <w:r>
        <w:rPr>
          <w:rFonts w:ascii="Times New Roman" w:hAnsi="Times New Roman"/>
          <w:sz w:val="24"/>
          <w:szCs w:val="24"/>
        </w:rPr>
        <w:t>destacam</w:t>
      </w:r>
      <w:proofErr w:type="spellEnd"/>
      <w:del w:id="343" w:author="elizamarysouza@gmail.com" w:date="2018-04-09T16:16:00Z">
        <w:r w:rsidDel="00DC7A64">
          <w:rPr>
            <w:rFonts w:ascii="Times New Roman" w:hAnsi="Times New Roman"/>
            <w:sz w:val="24"/>
            <w:szCs w:val="24"/>
          </w:rPr>
          <w:delText xml:space="preserve"> </w:delText>
        </w:r>
      </w:del>
      <w:r>
        <w:rPr>
          <w:rFonts w:ascii="Times New Roman" w:hAnsi="Times New Roman"/>
          <w:sz w:val="24"/>
          <w:szCs w:val="24"/>
        </w:rPr>
        <w:t>-</w:t>
      </w:r>
      <w:del w:id="344" w:author="elizamarysouza@gmail.com" w:date="2018-04-09T16:16:00Z">
        <w:r w:rsidDel="00DC7A64">
          <w:rPr>
            <w:rFonts w:ascii="Times New Roman" w:hAnsi="Times New Roman"/>
            <w:sz w:val="24"/>
            <w:szCs w:val="24"/>
          </w:rPr>
          <w:delText xml:space="preserve"> </w:delText>
        </w:r>
      </w:del>
      <w:r>
        <w:rPr>
          <w:rFonts w:ascii="Times New Roman" w:hAnsi="Times New Roman"/>
          <w:sz w:val="24"/>
          <w:szCs w:val="24"/>
        </w:rPr>
        <w:t xml:space="preserve">se: </w:t>
      </w:r>
    </w:p>
    <w:p w14:paraId="449C38B5" w14:textId="77777777" w:rsidR="00BD2638" w:rsidRPr="009211E8" w:rsidRDefault="00143E52">
      <w:pPr>
        <w:pStyle w:val="Corpo"/>
        <w:numPr>
          <w:ilvl w:val="0"/>
          <w:numId w:val="3"/>
        </w:numPr>
        <w:spacing w:line="360" w:lineRule="auto"/>
        <w:jc w:val="both"/>
        <w:rPr>
          <w:rFonts w:ascii="Times" w:eastAsia="Times" w:hAnsi="Times" w:cs="Times"/>
          <w:sz w:val="24"/>
          <w:szCs w:val="24"/>
          <w:lang w:val="pt-BR"/>
        </w:rPr>
      </w:pPr>
      <w:r w:rsidRPr="009211E8">
        <w:rPr>
          <w:rFonts w:ascii="Times New Roman" w:hAnsi="Times New Roman"/>
          <w:b/>
          <w:bCs/>
          <w:sz w:val="24"/>
          <w:szCs w:val="24"/>
          <w:lang w:val="pt-BR"/>
        </w:rPr>
        <w:t xml:space="preserve">Senso Comum: </w:t>
      </w:r>
      <w:r w:rsidRPr="009211E8">
        <w:rPr>
          <w:rFonts w:ascii="Times New Roman" w:hAnsi="Times New Roman"/>
          <w:sz w:val="24"/>
          <w:szCs w:val="24"/>
          <w:lang w:val="pt-BR"/>
        </w:rPr>
        <w:t xml:space="preserve">Nesta abordagem a linguagem em si é </w:t>
      </w:r>
      <w:proofErr w:type="spellStart"/>
      <w:r w:rsidRPr="009211E8">
        <w:rPr>
          <w:rFonts w:ascii="Times New Roman" w:hAnsi="Times New Roman"/>
          <w:sz w:val="24"/>
          <w:szCs w:val="24"/>
          <w:lang w:val="pt-BR"/>
        </w:rPr>
        <w:t>re-ensinada</w:t>
      </w:r>
      <w:proofErr w:type="spellEnd"/>
      <w:r w:rsidRPr="009211E8">
        <w:rPr>
          <w:rFonts w:ascii="Times New Roman" w:hAnsi="Times New Roman"/>
          <w:sz w:val="24"/>
          <w:szCs w:val="24"/>
          <w:lang w:val="pt-BR"/>
        </w:rPr>
        <w:t xml:space="preserve"> utilizando fundamentos já encontrados no senso comum da intuição clínica e no </w:t>
      </w:r>
      <w:r>
        <w:rPr>
          <w:rFonts w:ascii="Times New Roman" w:hAnsi="Times New Roman"/>
          <w:sz w:val="24"/>
          <w:szCs w:val="24"/>
          <w:lang w:val="pt-PT"/>
        </w:rPr>
        <w:t>ensino tradicional da leitura</w:t>
      </w:r>
      <w:r w:rsidRPr="009211E8">
        <w:rPr>
          <w:rFonts w:ascii="Times New Roman" w:hAnsi="Times New Roman"/>
          <w:sz w:val="24"/>
          <w:szCs w:val="24"/>
          <w:lang w:val="pt-BR"/>
        </w:rPr>
        <w:t>, fala e escrita (MARTINS, 2011).</w:t>
      </w:r>
    </w:p>
    <w:p w14:paraId="3838423C" w14:textId="77777777" w:rsidR="00BD2638" w:rsidRPr="009211E8" w:rsidRDefault="00143E52">
      <w:pPr>
        <w:pStyle w:val="Corpo"/>
        <w:numPr>
          <w:ilvl w:val="0"/>
          <w:numId w:val="4"/>
        </w:numPr>
        <w:spacing w:line="360" w:lineRule="auto"/>
        <w:jc w:val="both"/>
        <w:rPr>
          <w:rFonts w:ascii="Times" w:eastAsia="Times" w:hAnsi="Times" w:cs="Times"/>
          <w:sz w:val="24"/>
          <w:szCs w:val="24"/>
          <w:lang w:val="pt-BR"/>
        </w:rPr>
      </w:pPr>
      <w:r w:rsidRPr="009211E8">
        <w:rPr>
          <w:rFonts w:ascii="Times" w:hAnsi="Times"/>
          <w:b/>
          <w:bCs/>
          <w:sz w:val="24"/>
          <w:szCs w:val="24"/>
          <w:lang w:val="pt-BR"/>
        </w:rPr>
        <w:t xml:space="preserve">Método da modificação de comportamento: </w:t>
      </w:r>
      <w:r w:rsidRPr="009211E8">
        <w:rPr>
          <w:rFonts w:ascii="Times" w:hAnsi="Times"/>
          <w:sz w:val="24"/>
          <w:szCs w:val="24"/>
          <w:lang w:val="pt-BR"/>
        </w:rPr>
        <w:t xml:space="preserve">Também foca na reaprendizagem, porém utilizando um método de estimulo - resposta (MARTINS,2011). </w:t>
      </w:r>
    </w:p>
    <w:p w14:paraId="6151C067" w14:textId="77777777" w:rsidR="00BD2638" w:rsidRPr="009211E8" w:rsidRDefault="00143E52">
      <w:pPr>
        <w:pStyle w:val="Corpo"/>
        <w:numPr>
          <w:ilvl w:val="0"/>
          <w:numId w:val="4"/>
        </w:numPr>
        <w:spacing w:line="360" w:lineRule="auto"/>
        <w:jc w:val="both"/>
        <w:rPr>
          <w:rFonts w:ascii="Times" w:eastAsia="Times" w:hAnsi="Times" w:cs="Times"/>
          <w:sz w:val="24"/>
          <w:szCs w:val="24"/>
          <w:lang w:val="pt-BR"/>
        </w:rPr>
      </w:pPr>
      <w:r w:rsidRPr="009211E8">
        <w:rPr>
          <w:rFonts w:ascii="Times" w:hAnsi="Times"/>
          <w:b/>
          <w:bCs/>
          <w:sz w:val="24"/>
          <w:szCs w:val="24"/>
          <w:lang w:val="pt-BR"/>
        </w:rPr>
        <w:t xml:space="preserve">Método da Estimulação: </w:t>
      </w:r>
      <w:r w:rsidRPr="009211E8">
        <w:rPr>
          <w:rFonts w:ascii="Times" w:hAnsi="Times"/>
          <w:sz w:val="24"/>
          <w:szCs w:val="24"/>
          <w:lang w:val="pt-BR"/>
        </w:rPr>
        <w:t xml:space="preserve">Esta abordagem trabalha a criação de </w:t>
      </w:r>
      <w:proofErr w:type="gramStart"/>
      <w:r w:rsidRPr="009211E8">
        <w:rPr>
          <w:rFonts w:ascii="Times" w:hAnsi="Times"/>
          <w:sz w:val="24"/>
          <w:szCs w:val="24"/>
          <w:lang w:val="pt-BR"/>
        </w:rPr>
        <w:t>um estimulação adequada</w:t>
      </w:r>
      <w:proofErr w:type="gramEnd"/>
      <w:r w:rsidRPr="009211E8">
        <w:rPr>
          <w:rFonts w:ascii="Times" w:hAnsi="Times"/>
          <w:sz w:val="24"/>
          <w:szCs w:val="24"/>
          <w:lang w:val="pt-BR"/>
        </w:rPr>
        <w:t xml:space="preserve"> que permite o paciente “reascender” as capacidades linguísticas que não foram afetadas pela extensão do dano cerebral (MARTINS, 2011). </w:t>
      </w:r>
    </w:p>
    <w:p w14:paraId="184F09A2" w14:textId="77777777" w:rsidR="00BD2638" w:rsidRPr="009211E8" w:rsidRDefault="00143E52">
      <w:pPr>
        <w:pStyle w:val="Corpo"/>
        <w:numPr>
          <w:ilvl w:val="0"/>
          <w:numId w:val="4"/>
        </w:numPr>
        <w:spacing w:line="360" w:lineRule="auto"/>
        <w:jc w:val="both"/>
        <w:rPr>
          <w:rFonts w:ascii="Times" w:eastAsia="Times" w:hAnsi="Times" w:cs="Times"/>
          <w:sz w:val="24"/>
          <w:szCs w:val="24"/>
          <w:lang w:val="pt-BR"/>
        </w:rPr>
      </w:pPr>
      <w:r w:rsidRPr="009211E8">
        <w:rPr>
          <w:rFonts w:ascii="Times" w:hAnsi="Times"/>
          <w:b/>
          <w:bCs/>
          <w:sz w:val="24"/>
          <w:szCs w:val="24"/>
          <w:lang w:val="pt-BR"/>
        </w:rPr>
        <w:t xml:space="preserve">Método Pragmático: </w:t>
      </w:r>
      <w:r w:rsidRPr="009211E8">
        <w:rPr>
          <w:rFonts w:ascii="Times" w:hAnsi="Times"/>
          <w:sz w:val="24"/>
          <w:szCs w:val="24"/>
          <w:lang w:val="pt-BR"/>
        </w:rPr>
        <w:t xml:space="preserve">Trabalha a hipótese de criar um meio alternativo de comunicação, ou seja, dar ferramentas ao paciente para que a comunicação possa ser viável em algum grau, mesmo apresentando alguma deficiência. Nesta abordagem as funções linguísticas do paciente não são puramente trabalhadas na terapia (ALFREDO, 2005; MARTINS, 2011). </w:t>
      </w:r>
    </w:p>
    <w:p w14:paraId="2B315A01" w14:textId="77777777" w:rsidR="00BD2638" w:rsidRPr="009211E8" w:rsidRDefault="00143E52">
      <w:pPr>
        <w:pStyle w:val="Corpo"/>
        <w:numPr>
          <w:ilvl w:val="0"/>
          <w:numId w:val="4"/>
        </w:numPr>
        <w:spacing w:line="360" w:lineRule="auto"/>
        <w:jc w:val="both"/>
        <w:rPr>
          <w:rFonts w:ascii="Times" w:eastAsia="Times" w:hAnsi="Times" w:cs="Times"/>
          <w:sz w:val="24"/>
          <w:szCs w:val="24"/>
          <w:lang w:val="pt-BR"/>
        </w:rPr>
      </w:pPr>
      <w:r w:rsidRPr="009211E8">
        <w:rPr>
          <w:rFonts w:ascii="Times" w:hAnsi="Times"/>
          <w:b/>
          <w:bCs/>
          <w:sz w:val="24"/>
          <w:szCs w:val="24"/>
          <w:lang w:val="pt-BR"/>
        </w:rPr>
        <w:lastRenderedPageBreak/>
        <w:t xml:space="preserve">Método de Reorganização Funcional: </w:t>
      </w:r>
      <w:r w:rsidRPr="009211E8">
        <w:rPr>
          <w:rFonts w:ascii="Times" w:hAnsi="Times"/>
          <w:sz w:val="24"/>
          <w:szCs w:val="24"/>
          <w:lang w:val="pt-BR"/>
        </w:rPr>
        <w:t>Aqui a hipótese de que as funções cognitivas estão fundamentadas na forma de como determinadas funções cerebrais estão organizadas é levantada. Neste tipo de abordagem, pretende - se reorganizar as funções que permaneceram intactas pós lesão cerebral, de modo a recuperar algumas faculdades (ALFREDO, 2005; MARTINS, 2011).</w:t>
      </w:r>
    </w:p>
    <w:p w14:paraId="1F569D26" w14:textId="77777777" w:rsidR="00BD2638" w:rsidRPr="009211E8" w:rsidRDefault="00143E52">
      <w:pPr>
        <w:pStyle w:val="Corpo"/>
        <w:numPr>
          <w:ilvl w:val="0"/>
          <w:numId w:val="4"/>
        </w:numPr>
        <w:spacing w:line="360" w:lineRule="auto"/>
        <w:jc w:val="both"/>
        <w:rPr>
          <w:rFonts w:ascii="Times" w:eastAsia="Times" w:hAnsi="Times" w:cs="Times"/>
          <w:sz w:val="24"/>
          <w:szCs w:val="24"/>
          <w:lang w:val="pt-BR"/>
        </w:rPr>
      </w:pPr>
      <w:r w:rsidRPr="009211E8">
        <w:rPr>
          <w:rFonts w:ascii="Times" w:hAnsi="Times"/>
          <w:b/>
          <w:bCs/>
          <w:sz w:val="24"/>
          <w:szCs w:val="24"/>
          <w:lang w:val="pt-BR"/>
        </w:rPr>
        <w:t xml:space="preserve">Método de Terapia Melódica:  </w:t>
      </w:r>
      <w:r w:rsidRPr="009211E8">
        <w:rPr>
          <w:rFonts w:ascii="Times" w:hAnsi="Times"/>
          <w:sz w:val="24"/>
          <w:szCs w:val="24"/>
          <w:lang w:val="pt-BR"/>
        </w:rPr>
        <w:t>Neste tipo de abordagem os pacientes são submetidos a entonações melódicas, onde o terapeuta entoa uma frase ou pequena melodia e o paciente é estimulado a tentar repeti</w:t>
      </w:r>
      <w:del w:id="345" w:author="elizamarysouza@gmail.com" w:date="2018-04-09T16:16:00Z">
        <w:r w:rsidRPr="009211E8" w:rsidDel="00DC7A64">
          <w:rPr>
            <w:rFonts w:ascii="Times" w:hAnsi="Times"/>
            <w:sz w:val="24"/>
            <w:szCs w:val="24"/>
            <w:lang w:val="pt-BR"/>
          </w:rPr>
          <w:delText xml:space="preserve"> </w:delText>
        </w:r>
      </w:del>
      <w:r w:rsidRPr="009211E8">
        <w:rPr>
          <w:rFonts w:ascii="Times" w:hAnsi="Times"/>
          <w:sz w:val="24"/>
          <w:szCs w:val="24"/>
          <w:lang w:val="pt-BR"/>
        </w:rPr>
        <w:t>-</w:t>
      </w:r>
      <w:del w:id="346" w:author="elizamarysouza@gmail.com" w:date="2018-04-09T16:16:00Z">
        <w:r w:rsidRPr="009211E8" w:rsidDel="00DC7A64">
          <w:rPr>
            <w:rFonts w:ascii="Times" w:hAnsi="Times"/>
            <w:sz w:val="24"/>
            <w:szCs w:val="24"/>
            <w:lang w:val="pt-BR"/>
          </w:rPr>
          <w:delText xml:space="preserve"> </w:delText>
        </w:r>
      </w:del>
      <w:r w:rsidRPr="009211E8">
        <w:rPr>
          <w:rFonts w:ascii="Times" w:hAnsi="Times"/>
          <w:sz w:val="24"/>
          <w:szCs w:val="24"/>
          <w:lang w:val="pt-BR"/>
        </w:rPr>
        <w:t xml:space="preserve">la na mesma entonação ou ritmo (ALFREDO, 2005). </w:t>
      </w:r>
    </w:p>
    <w:p w14:paraId="58D78AE7" w14:textId="77777777" w:rsidR="00BD2638" w:rsidRPr="009211E8" w:rsidRDefault="00143E52">
      <w:pPr>
        <w:pStyle w:val="Corpo"/>
        <w:spacing w:line="360" w:lineRule="auto"/>
        <w:ind w:firstLine="1134"/>
        <w:jc w:val="both"/>
        <w:rPr>
          <w:rFonts w:ascii="Times" w:eastAsia="Times" w:hAnsi="Times" w:cs="Times"/>
          <w:sz w:val="24"/>
          <w:szCs w:val="24"/>
          <w:lang w:val="pt-BR"/>
        </w:rPr>
      </w:pPr>
      <w:r w:rsidRPr="009211E8">
        <w:rPr>
          <w:rFonts w:ascii="Times" w:hAnsi="Times"/>
          <w:sz w:val="24"/>
          <w:szCs w:val="24"/>
          <w:lang w:val="pt-BR"/>
        </w:rPr>
        <w:t xml:space="preserve">Dentro da gama de exercícios que podem ser aplicados durante o tratamento, é importante que tais englobem não somente a parte fonética do </w:t>
      </w:r>
      <w:proofErr w:type="gramStart"/>
      <w:r w:rsidRPr="009211E8">
        <w:rPr>
          <w:rFonts w:ascii="Times" w:hAnsi="Times"/>
          <w:sz w:val="24"/>
          <w:szCs w:val="24"/>
          <w:lang w:val="pt-BR"/>
        </w:rPr>
        <w:t>paciente</w:t>
      </w:r>
      <w:proofErr w:type="gramEnd"/>
      <w:r w:rsidRPr="009211E8">
        <w:rPr>
          <w:rFonts w:ascii="Times" w:hAnsi="Times"/>
          <w:sz w:val="24"/>
          <w:szCs w:val="24"/>
          <w:lang w:val="pt-BR"/>
        </w:rPr>
        <w:t xml:space="preserve"> mas também várias outras habilidades de pensamento, como reconhecimento, percepção, julgamento, comparação, solução de problemas simples, análise, entre outros, permitindo que algumas funções cognitivas possam ser</w:t>
      </w:r>
      <w:del w:id="347" w:author="elizamarysouza@gmail.com" w:date="2018-04-09T16:16:00Z">
        <w:r w:rsidRPr="009211E8" w:rsidDel="00DC7A64">
          <w:rPr>
            <w:rFonts w:ascii="Times" w:hAnsi="Times"/>
            <w:sz w:val="24"/>
            <w:szCs w:val="24"/>
            <w:lang w:val="pt-BR"/>
          </w:rPr>
          <w:delText xml:space="preserve"> </w:delText>
        </w:r>
      </w:del>
      <w:r w:rsidRPr="009211E8">
        <w:rPr>
          <w:rFonts w:ascii="Times" w:hAnsi="Times"/>
          <w:sz w:val="24"/>
          <w:szCs w:val="24"/>
          <w:lang w:val="pt-BR"/>
        </w:rPr>
        <w:t xml:space="preserve"> verificadas (</w:t>
      </w:r>
      <w:r w:rsidRPr="009211E8">
        <w:rPr>
          <w:rFonts w:ascii="Times New Roman" w:hAnsi="Times New Roman"/>
          <w:sz w:val="24"/>
          <w:szCs w:val="24"/>
          <w:lang w:val="pt-BR"/>
        </w:rPr>
        <w:t>Limongi, 2010)</w:t>
      </w:r>
      <w:r w:rsidRPr="009211E8">
        <w:rPr>
          <w:rFonts w:ascii="Times" w:hAnsi="Times"/>
          <w:sz w:val="24"/>
          <w:szCs w:val="24"/>
          <w:lang w:val="pt-BR"/>
        </w:rPr>
        <w:t xml:space="preserve">.  Os exercícios em si constituem - se basicamente em formação de palavras (uma palavra deverá ser completada com uma ou algumas letras faltando), formação de frases, palavras </w:t>
      </w:r>
      <w:proofErr w:type="gramStart"/>
      <w:r w:rsidRPr="009211E8">
        <w:rPr>
          <w:rFonts w:ascii="Times" w:hAnsi="Times"/>
          <w:sz w:val="24"/>
          <w:szCs w:val="24"/>
          <w:lang w:val="pt-BR"/>
        </w:rPr>
        <w:t>cruzadas,  reconhecimento</w:t>
      </w:r>
      <w:proofErr w:type="gramEnd"/>
      <w:r w:rsidRPr="009211E8">
        <w:rPr>
          <w:rFonts w:ascii="Times" w:hAnsi="Times"/>
          <w:sz w:val="24"/>
          <w:szCs w:val="24"/>
          <w:lang w:val="pt-BR"/>
        </w:rPr>
        <w:t xml:space="preserve"> visual e elucidação, reconhecimento de erros em frases e palavras,  jogos lúdicos,  jogos de memória, jogos de baralho,  entre outros (</w:t>
      </w:r>
      <w:r w:rsidRPr="009211E8">
        <w:rPr>
          <w:rFonts w:ascii="Times New Roman" w:hAnsi="Times New Roman"/>
          <w:sz w:val="24"/>
          <w:szCs w:val="24"/>
          <w:lang w:val="pt-BR"/>
        </w:rPr>
        <w:t>Limongi, 2010)</w:t>
      </w:r>
      <w:r w:rsidRPr="009211E8">
        <w:rPr>
          <w:rFonts w:ascii="Times" w:hAnsi="Times"/>
          <w:sz w:val="24"/>
          <w:szCs w:val="24"/>
          <w:lang w:val="pt-BR"/>
        </w:rPr>
        <w:t xml:space="preserve">. A figura 1 elucida alguns desses exercícios.  </w:t>
      </w:r>
    </w:p>
    <w:p w14:paraId="5FF8A06D" w14:textId="77777777" w:rsidR="00BD2638" w:rsidRPr="009211E8" w:rsidRDefault="00BD2638">
      <w:pPr>
        <w:pStyle w:val="Corpo"/>
        <w:spacing w:line="360" w:lineRule="auto"/>
        <w:ind w:firstLine="1134"/>
        <w:jc w:val="both"/>
        <w:rPr>
          <w:rFonts w:ascii="Times" w:eastAsia="Times" w:hAnsi="Times" w:cs="Times"/>
          <w:sz w:val="24"/>
          <w:szCs w:val="24"/>
          <w:lang w:val="pt-BR"/>
        </w:rPr>
      </w:pPr>
    </w:p>
    <w:p w14:paraId="602F4DA3" w14:textId="77777777" w:rsidR="00BD2638" w:rsidRPr="009211E8" w:rsidRDefault="00BD2638">
      <w:pPr>
        <w:pStyle w:val="Corpo"/>
        <w:spacing w:line="360" w:lineRule="auto"/>
        <w:jc w:val="both"/>
        <w:rPr>
          <w:rFonts w:ascii="Times" w:eastAsia="Times" w:hAnsi="Times" w:cs="Times"/>
          <w:sz w:val="24"/>
          <w:szCs w:val="24"/>
          <w:lang w:val="pt-BR"/>
        </w:rPr>
      </w:pPr>
    </w:p>
    <w:p w14:paraId="11C25077" w14:textId="3EBF9E22" w:rsidR="00BD2638" w:rsidRPr="009211E8" w:rsidRDefault="00DC7A64">
      <w:pPr>
        <w:pStyle w:val="Corpo"/>
        <w:spacing w:line="360" w:lineRule="auto"/>
        <w:jc w:val="both"/>
        <w:rPr>
          <w:rFonts w:ascii="Times" w:eastAsia="Times" w:hAnsi="Times" w:cs="Times"/>
          <w:b/>
          <w:bCs/>
          <w:sz w:val="24"/>
          <w:szCs w:val="24"/>
          <w:lang w:val="pt-BR"/>
        </w:rPr>
      </w:pPr>
      <w:ins w:id="348" w:author="elizamarysouza@gmail.com" w:date="2018-04-09T16:17:00Z">
        <w:r>
          <w:rPr>
            <w:rFonts w:ascii="Times New Roman" w:eastAsia="Times New Roman" w:hAnsi="Times New Roman" w:cs="Times New Roman"/>
            <w:noProof/>
            <w:sz w:val="24"/>
            <w:szCs w:val="24"/>
          </w:rPr>
          <w:drawing>
            <wp:inline distT="0" distB="0" distL="0" distR="0" wp14:anchorId="58224C5A" wp14:editId="36D7F5E8">
              <wp:extent cx="5300440" cy="1731766"/>
              <wp:effectExtent l="0" t="0" r="0" b="1905"/>
              <wp:docPr id="1"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300440" cy="1731766"/>
                      </a:xfrm>
                      <a:prstGeom prst="rect">
                        <a:avLst/>
                      </a:prstGeom>
                      <a:ln w="12700" cap="flat">
                        <a:noFill/>
                        <a:miter lim="400000"/>
                      </a:ln>
                      <a:effectLst/>
                    </pic:spPr>
                  </pic:pic>
                </a:graphicData>
              </a:graphic>
            </wp:inline>
          </w:drawing>
        </w:r>
      </w:ins>
    </w:p>
    <w:p w14:paraId="1751C3ED" w14:textId="4ED70AF7" w:rsidR="00BD2638" w:rsidRPr="009211E8" w:rsidRDefault="00143E52">
      <w:pPr>
        <w:pStyle w:val="Corpo"/>
        <w:spacing w:line="360" w:lineRule="auto"/>
        <w:jc w:val="center"/>
        <w:rPr>
          <w:rFonts w:ascii="Times" w:eastAsia="Times" w:hAnsi="Times" w:cs="Times"/>
          <w:sz w:val="20"/>
          <w:szCs w:val="20"/>
          <w:lang w:val="pt-BR"/>
        </w:rPr>
      </w:pPr>
      <w:r w:rsidRPr="00DC7A64">
        <w:rPr>
          <w:rFonts w:ascii="Times" w:hAnsi="Times"/>
          <w:b/>
          <w:sz w:val="20"/>
          <w:szCs w:val="20"/>
          <w:lang w:val="pt-BR"/>
          <w:rPrChange w:id="349" w:author="elizamarysouza@gmail.com" w:date="2018-04-09T16:17:00Z">
            <w:rPr>
              <w:rFonts w:ascii="Times" w:hAnsi="Times"/>
              <w:sz w:val="20"/>
              <w:szCs w:val="20"/>
              <w:lang w:val="pt-BR"/>
            </w:rPr>
          </w:rPrChange>
        </w:rPr>
        <w:t>Figura 1</w:t>
      </w:r>
      <w:r w:rsidRPr="009211E8">
        <w:rPr>
          <w:rFonts w:ascii="Times" w:hAnsi="Times"/>
          <w:sz w:val="20"/>
          <w:szCs w:val="20"/>
          <w:lang w:val="pt-BR"/>
        </w:rPr>
        <w:t xml:space="preserve">. Alguns exercícios simples fonoaudiologia. </w:t>
      </w:r>
      <w:del w:id="350" w:author="elizamarysouza@gmail.com" w:date="2018-04-09T16:17:00Z">
        <w:r w:rsidRPr="009211E8" w:rsidDel="00DC7A64">
          <w:rPr>
            <w:rFonts w:ascii="Times" w:hAnsi="Times"/>
            <w:sz w:val="20"/>
            <w:szCs w:val="20"/>
            <w:lang w:val="pt-BR"/>
          </w:rPr>
          <w:delText xml:space="preserve">Fontes: </w:delText>
        </w:r>
      </w:del>
      <w:ins w:id="351" w:author="elizamarysouza@gmail.com" w:date="2018-04-09T16:17:00Z">
        <w:r w:rsidR="00DC7A64">
          <w:rPr>
            <w:rFonts w:ascii="Times" w:hAnsi="Times"/>
            <w:sz w:val="20"/>
            <w:szCs w:val="20"/>
            <w:lang w:val="pt-BR"/>
          </w:rPr>
          <w:t>(</w:t>
        </w:r>
      </w:ins>
      <w:proofErr w:type="spellStart"/>
      <w:r w:rsidRPr="009211E8">
        <w:rPr>
          <w:rFonts w:ascii="Times" w:hAnsi="Times"/>
          <w:sz w:val="20"/>
          <w:szCs w:val="20"/>
          <w:lang w:val="pt-BR"/>
        </w:rPr>
        <w:t>Jakubovicz</w:t>
      </w:r>
      <w:proofErr w:type="spellEnd"/>
      <w:r w:rsidRPr="009211E8">
        <w:rPr>
          <w:rFonts w:ascii="Times" w:hAnsi="Times"/>
          <w:sz w:val="20"/>
          <w:szCs w:val="20"/>
          <w:lang w:val="pt-BR"/>
        </w:rPr>
        <w:t>,</w:t>
      </w:r>
      <w:ins w:id="352" w:author="elizamarysouza@gmail.com" w:date="2018-04-09T16:17:00Z">
        <w:r w:rsidR="00DC7A64">
          <w:rPr>
            <w:rFonts w:ascii="Times" w:hAnsi="Times"/>
            <w:sz w:val="20"/>
            <w:szCs w:val="20"/>
            <w:lang w:val="pt-BR"/>
          </w:rPr>
          <w:t xml:space="preserve"> </w:t>
        </w:r>
        <w:commentRangeStart w:id="353"/>
        <w:r w:rsidR="00DC7A64">
          <w:rPr>
            <w:rFonts w:ascii="Times" w:hAnsi="Times"/>
            <w:sz w:val="20"/>
            <w:szCs w:val="20"/>
            <w:lang w:val="pt-BR"/>
          </w:rPr>
          <w:t>XXXX</w:t>
        </w:r>
      </w:ins>
      <w:r w:rsidRPr="009211E8">
        <w:rPr>
          <w:rFonts w:ascii="Times" w:hAnsi="Times"/>
          <w:sz w:val="20"/>
          <w:szCs w:val="20"/>
          <w:lang w:val="pt-BR"/>
        </w:rPr>
        <w:t xml:space="preserve"> </w:t>
      </w:r>
      <w:commentRangeEnd w:id="353"/>
      <w:r w:rsidR="00DC7A64">
        <w:rPr>
          <w:rStyle w:val="Refdecomentrio"/>
          <w:rFonts w:ascii="Times New Roman" w:hAnsi="Times New Roman" w:cs="Times New Roman"/>
          <w:color w:val="auto"/>
          <w:lang w:eastAsia="en-US"/>
        </w:rPr>
        <w:commentReference w:id="353"/>
      </w:r>
      <w:r w:rsidRPr="009211E8">
        <w:rPr>
          <w:rFonts w:ascii="Times" w:hAnsi="Times"/>
          <w:sz w:val="20"/>
          <w:szCs w:val="20"/>
          <w:lang w:val="pt-BR"/>
        </w:rPr>
        <w:t>p.45</w:t>
      </w:r>
      <w:ins w:id="354" w:author="elizamarysouza@gmail.com" w:date="2018-04-09T16:17:00Z">
        <w:r w:rsidR="00DC7A64">
          <w:rPr>
            <w:rFonts w:ascii="Times" w:hAnsi="Times"/>
            <w:sz w:val="20"/>
            <w:szCs w:val="20"/>
            <w:lang w:val="pt-BR"/>
          </w:rPr>
          <w:t>)</w:t>
        </w:r>
      </w:ins>
    </w:p>
    <w:p w14:paraId="36D60848" w14:textId="77777777" w:rsidR="00BD2638" w:rsidRPr="009211E8" w:rsidRDefault="00BD2638">
      <w:pPr>
        <w:pStyle w:val="Corpo"/>
        <w:spacing w:line="360" w:lineRule="auto"/>
        <w:jc w:val="both"/>
        <w:rPr>
          <w:rFonts w:ascii="Times" w:eastAsia="Times" w:hAnsi="Times" w:cs="Times"/>
          <w:b/>
          <w:bCs/>
          <w:sz w:val="24"/>
          <w:szCs w:val="24"/>
          <w:lang w:val="pt-BR"/>
        </w:rPr>
      </w:pPr>
    </w:p>
    <w:p w14:paraId="4C0879F0" w14:textId="77777777" w:rsidR="00BD2638" w:rsidRPr="009211E8" w:rsidRDefault="00BD2638">
      <w:pPr>
        <w:pStyle w:val="Corpo"/>
        <w:spacing w:line="360" w:lineRule="auto"/>
        <w:jc w:val="both"/>
        <w:rPr>
          <w:rFonts w:ascii="Times" w:eastAsia="Times" w:hAnsi="Times" w:cs="Times"/>
          <w:b/>
          <w:bCs/>
          <w:sz w:val="24"/>
          <w:szCs w:val="24"/>
          <w:lang w:val="pt-BR"/>
        </w:rPr>
      </w:pPr>
    </w:p>
    <w:p w14:paraId="7C3AC679" w14:textId="77777777" w:rsidR="00BD2638" w:rsidRPr="009211E8" w:rsidRDefault="00143E52">
      <w:pPr>
        <w:pStyle w:val="Corpo"/>
        <w:spacing w:line="360" w:lineRule="auto"/>
        <w:jc w:val="both"/>
        <w:rPr>
          <w:rFonts w:ascii="Times New Roman" w:eastAsia="Times New Roman" w:hAnsi="Times New Roman" w:cs="Times New Roman"/>
          <w:b/>
          <w:bCs/>
          <w:sz w:val="24"/>
          <w:szCs w:val="24"/>
          <w:lang w:val="pt-BR"/>
        </w:rPr>
      </w:pPr>
      <w:r w:rsidRPr="009211E8">
        <w:rPr>
          <w:rFonts w:ascii="Times New Roman" w:hAnsi="Times New Roman"/>
          <w:b/>
          <w:bCs/>
          <w:sz w:val="24"/>
          <w:szCs w:val="24"/>
          <w:lang w:val="pt-BR"/>
        </w:rPr>
        <w:t xml:space="preserve">2.3. O Uso da Tecnologia no Tratamento e Suporte da Afasia </w:t>
      </w:r>
    </w:p>
    <w:p w14:paraId="75DD0B70" w14:textId="77777777" w:rsidR="00BD2638" w:rsidRPr="009211E8" w:rsidRDefault="00BD2638">
      <w:pPr>
        <w:pStyle w:val="Corpo"/>
        <w:spacing w:line="360" w:lineRule="auto"/>
        <w:jc w:val="both"/>
        <w:rPr>
          <w:rFonts w:ascii="Times New Roman" w:eastAsia="Times New Roman" w:hAnsi="Times New Roman" w:cs="Times New Roman"/>
          <w:b/>
          <w:bCs/>
          <w:sz w:val="24"/>
          <w:szCs w:val="24"/>
          <w:lang w:val="pt-BR"/>
        </w:rPr>
      </w:pPr>
    </w:p>
    <w:p w14:paraId="3C0CAEB7" w14:textId="22AE1F49"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lastRenderedPageBreak/>
        <w:t xml:space="preserve">Segundo </w:t>
      </w:r>
      <w:r>
        <w:rPr>
          <w:rFonts w:ascii="Times New Roman" w:hAnsi="Times New Roman"/>
          <w:sz w:val="24"/>
          <w:szCs w:val="24"/>
          <w:lang w:val="nl-NL"/>
        </w:rPr>
        <w:t>Sandt-Koenderman</w:t>
      </w:r>
      <w:r w:rsidRPr="009211E8">
        <w:rPr>
          <w:rFonts w:ascii="Times New Roman" w:hAnsi="Times New Roman"/>
          <w:sz w:val="24"/>
          <w:szCs w:val="24"/>
          <w:lang w:val="pt-BR"/>
        </w:rPr>
        <w:t xml:space="preserve"> (2011)</w:t>
      </w:r>
      <w:r w:rsidRPr="009211E8">
        <w:rPr>
          <w:rFonts w:ascii="Times New Roman" w:hAnsi="Times New Roman"/>
          <w:b/>
          <w:bCs/>
          <w:sz w:val="24"/>
          <w:szCs w:val="24"/>
          <w:lang w:val="pt-BR"/>
        </w:rPr>
        <w:t xml:space="preserve">, </w:t>
      </w:r>
      <w:r w:rsidRPr="009211E8">
        <w:rPr>
          <w:rFonts w:ascii="Times New Roman" w:hAnsi="Times New Roman"/>
          <w:sz w:val="24"/>
          <w:szCs w:val="24"/>
          <w:lang w:val="pt-BR"/>
        </w:rPr>
        <w:t>há</w:t>
      </w:r>
      <w:del w:id="355" w:author="elizamarysouza@gmail.com" w:date="2018-04-09T16:17:00Z">
        <w:r w:rsidDel="00DC7A64">
          <w:rPr>
            <w:rFonts w:ascii="Times New Roman" w:eastAsia="Times New Roman" w:hAnsi="Times New Roman" w:cs="Times New Roman"/>
            <w:noProof/>
            <w:sz w:val="24"/>
            <w:szCs w:val="24"/>
          </w:rPr>
          <w:drawing>
            <wp:inline distT="0" distB="0" distL="0" distR="0" wp14:anchorId="54E98039" wp14:editId="196E7D0A">
              <wp:extent cx="5300440" cy="1731766"/>
              <wp:effectExtent l="0" t="0" r="0" b="1905"/>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300440" cy="1731766"/>
                      </a:xfrm>
                      <a:prstGeom prst="rect">
                        <a:avLst/>
                      </a:prstGeom>
                      <a:ln w="12700" cap="flat">
                        <a:noFill/>
                        <a:miter lim="400000"/>
                      </a:ln>
                      <a:effectLst/>
                    </pic:spPr>
                  </pic:pic>
                </a:graphicData>
              </a:graphic>
            </wp:inline>
          </w:drawing>
        </w:r>
      </w:del>
      <w:r w:rsidRPr="009211E8">
        <w:rPr>
          <w:rFonts w:ascii="Times New Roman" w:hAnsi="Times New Roman"/>
          <w:sz w:val="24"/>
          <w:szCs w:val="24"/>
          <w:lang w:val="pt-BR"/>
        </w:rPr>
        <w:t xml:space="preserve"> mais de 30 anos vem se utilizando a tecnologia computacional na tentativa de se obter melhores resultados no tratamento de pessoas com afasia. De fato, no início de tal jornada haviam muitas op</w:t>
      </w:r>
      <w:ins w:id="356" w:author="elizamarysouza@gmail.com" w:date="2018-04-09T16:18:00Z">
        <w:r w:rsidR="00DC7A64">
          <w:rPr>
            <w:rFonts w:ascii="Times New Roman" w:hAnsi="Times New Roman"/>
            <w:sz w:val="24"/>
            <w:szCs w:val="24"/>
            <w:lang w:val="pt-BR"/>
          </w:rPr>
          <w:t>i</w:t>
        </w:r>
      </w:ins>
      <w:r w:rsidRPr="009211E8">
        <w:rPr>
          <w:rFonts w:ascii="Times New Roman" w:hAnsi="Times New Roman"/>
          <w:sz w:val="24"/>
          <w:szCs w:val="24"/>
          <w:lang w:val="pt-BR"/>
        </w:rPr>
        <w:t xml:space="preserve">niões divergentes, sendo que muitos clínicos achavam que o computador ou qualquer outra forma tecnológica poderia acabar atrapalhando o foco do tratamento, enquanto outros acreditavam que seria uma forma mais eficaz e intensiva e que poderia ajudar o paciente em muitos aspectos. Com o passar dos anos, os computadores foram sofrendo alterações bruscas de capacidade e desempenho, tudo isso em alta velocidade, ficando cada vez mais menores, podendo trabalhar com vários tipos de dados ao mesmo tempo, armazenando e reproduzindo conteúdo multimídia e, nas </w:t>
      </w:r>
      <w:ins w:id="357" w:author="elizamarysouza@gmail.com" w:date="2018-04-09T16:18:00Z">
        <w:r w:rsidR="00DC7A64">
          <w:rPr>
            <w:rFonts w:ascii="Times New Roman" w:hAnsi="Times New Roman"/>
            <w:sz w:val="24"/>
            <w:szCs w:val="24"/>
            <w:lang w:val="pt-BR"/>
          </w:rPr>
          <w:t>ú</w:t>
        </w:r>
      </w:ins>
      <w:del w:id="358" w:author="elizamarysouza@gmail.com" w:date="2018-04-09T16:18:00Z">
        <w:r w:rsidRPr="009211E8" w:rsidDel="00DC7A64">
          <w:rPr>
            <w:rFonts w:ascii="Times New Roman" w:hAnsi="Times New Roman"/>
            <w:sz w:val="24"/>
            <w:szCs w:val="24"/>
            <w:lang w:val="pt-BR"/>
          </w:rPr>
          <w:delText>u</w:delText>
        </w:r>
      </w:del>
      <w:r w:rsidRPr="009211E8">
        <w:rPr>
          <w:rFonts w:ascii="Times New Roman" w:hAnsi="Times New Roman"/>
          <w:sz w:val="24"/>
          <w:szCs w:val="24"/>
          <w:lang w:val="pt-BR"/>
        </w:rPr>
        <w:t xml:space="preserve">ltimas décadas, podendo ser transportados facilmente e até mesmo cabendo na palma da mão, sendo hoje em dia, usados nas mais diversas áreas de tratamento clínico. </w:t>
      </w:r>
    </w:p>
    <w:p w14:paraId="4D977307" w14:textId="6182A90B"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Martins (2011)</w:t>
      </w:r>
      <w:r w:rsidRPr="009211E8">
        <w:rPr>
          <w:rFonts w:ascii="Times New Roman" w:hAnsi="Times New Roman"/>
          <w:color w:val="FF2C21"/>
          <w:sz w:val="24"/>
          <w:szCs w:val="24"/>
          <w:lang w:val="pt-BR"/>
        </w:rPr>
        <w:t xml:space="preserve"> </w:t>
      </w:r>
      <w:r w:rsidRPr="009211E8">
        <w:rPr>
          <w:rFonts w:ascii="Times New Roman" w:hAnsi="Times New Roman"/>
          <w:sz w:val="24"/>
          <w:szCs w:val="24"/>
          <w:lang w:val="pt-BR"/>
        </w:rPr>
        <w:t xml:space="preserve">aborda de forma sucinta e direta as principais vantagens do uso de computadores no tratamento de pessoas com afasia, a saber: </w:t>
      </w:r>
    </w:p>
    <w:p w14:paraId="4624B77F" w14:textId="77777777"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Graças a portabilidade dos computadores de hoje em dia, é possível que o paciente possa se exercitar em qualquer lugar e com pouca ajuda de familiares ou médicos, o que traz comodidade.</w:t>
      </w:r>
    </w:p>
    <w:p w14:paraId="09A068D1" w14:textId="77777777"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É possível utilizar vários meios para estimular o paciente, tais como vídeos, imagens e sons. Com a evolução tecnológica e a introdução de ambientes 3D, abriu - se então novas perspectivas para o tratamento.</w:t>
      </w:r>
    </w:p>
    <w:p w14:paraId="69E1E00E" w14:textId="77777777"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Alguns softwares desenvolvidos para o tratamento da afasia trazem consigo conceitos “enxutos”, o que permitem que o paciente possa se adaptar de forma rápida ao seu uso </w:t>
      </w:r>
      <w:proofErr w:type="gramStart"/>
      <w:r w:rsidRPr="009211E8">
        <w:rPr>
          <w:rFonts w:ascii="Times New Roman" w:hAnsi="Times New Roman"/>
          <w:sz w:val="24"/>
          <w:szCs w:val="24"/>
          <w:lang w:val="pt-BR"/>
        </w:rPr>
        <w:t>e também</w:t>
      </w:r>
      <w:proofErr w:type="gramEnd"/>
      <w:r w:rsidRPr="009211E8">
        <w:rPr>
          <w:rFonts w:ascii="Times New Roman" w:hAnsi="Times New Roman"/>
          <w:sz w:val="24"/>
          <w:szCs w:val="24"/>
          <w:lang w:val="pt-BR"/>
        </w:rPr>
        <w:t xml:space="preserve"> especificam a zona pela qual ele é capaz de agir ou não.</w:t>
      </w:r>
    </w:p>
    <w:p w14:paraId="195D79E4" w14:textId="77777777"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Podem gerar feedbacks de forma muito rápida, permitindo ainda que mecanismos de incentivo possam ser utilizados.</w:t>
      </w:r>
    </w:p>
    <w:p w14:paraId="3219DC85" w14:textId="77777777"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lastRenderedPageBreak/>
        <w:t>Permite o recolhimento de dados do paciente e seu desempenho durante as atividades, gerando um feedback importante</w:t>
      </w:r>
      <w:del w:id="359" w:author="elizamarysouza@gmail.com" w:date="2018-04-09T16:18:00Z">
        <w:r w:rsidRPr="009211E8" w:rsidDel="00DC7A64">
          <w:rPr>
            <w:rFonts w:ascii="Times New Roman" w:hAnsi="Times New Roman"/>
            <w:sz w:val="24"/>
            <w:szCs w:val="24"/>
            <w:lang w:val="pt-BR"/>
          </w:rPr>
          <w:delText xml:space="preserve"> </w:delText>
        </w:r>
      </w:del>
      <w:r w:rsidRPr="009211E8">
        <w:rPr>
          <w:rFonts w:ascii="Times New Roman" w:hAnsi="Times New Roman"/>
          <w:sz w:val="24"/>
          <w:szCs w:val="24"/>
          <w:lang w:val="pt-BR"/>
        </w:rPr>
        <w:t xml:space="preserve"> para o terapeuta, que poderá pautar o tratamento de acordo com as informações recolhidas.</w:t>
      </w:r>
    </w:p>
    <w:p w14:paraId="252DB91A" w14:textId="35E59D8D"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No entanto, é importante salientar que as pessoas com afasia diferem não somente na sua capacidade lingu</w:t>
      </w:r>
      <w:del w:id="360" w:author="elizamarysouza@gmail.com" w:date="2018-04-09T16:19:00Z">
        <w:r w:rsidRPr="009211E8" w:rsidDel="00DC7A64">
          <w:rPr>
            <w:rFonts w:ascii="Times New Roman" w:hAnsi="Times New Roman"/>
            <w:sz w:val="24"/>
            <w:szCs w:val="24"/>
            <w:lang w:val="pt-BR"/>
          </w:rPr>
          <w:delText>i</w:delText>
        </w:r>
      </w:del>
      <w:ins w:id="361" w:author="elizamarysouza@gmail.com" w:date="2018-04-09T16:19:00Z">
        <w:r w:rsidR="00DC7A64">
          <w:rPr>
            <w:rFonts w:ascii="Times New Roman" w:hAnsi="Times New Roman"/>
            <w:sz w:val="24"/>
            <w:szCs w:val="24"/>
            <w:lang w:val="pt-BR"/>
          </w:rPr>
          <w:t>í</w:t>
        </w:r>
      </w:ins>
      <w:r w:rsidRPr="009211E8">
        <w:rPr>
          <w:rFonts w:ascii="Times New Roman" w:hAnsi="Times New Roman"/>
          <w:sz w:val="24"/>
          <w:szCs w:val="24"/>
          <w:lang w:val="pt-BR"/>
        </w:rPr>
        <w:t xml:space="preserve">stica, mas também nas suas capacidades cognitivas e em suas necessidades de comunicação, logo toda ajuda computacional deve ser </w:t>
      </w:r>
      <w:proofErr w:type="gramStart"/>
      <w:r w:rsidRPr="009211E8">
        <w:rPr>
          <w:rFonts w:ascii="Times New Roman" w:hAnsi="Times New Roman"/>
          <w:sz w:val="24"/>
          <w:szCs w:val="24"/>
          <w:lang w:val="pt-BR"/>
        </w:rPr>
        <w:t>o mais dinâmica e flexível</w:t>
      </w:r>
      <w:proofErr w:type="gramEnd"/>
      <w:r w:rsidRPr="009211E8">
        <w:rPr>
          <w:rFonts w:ascii="Times New Roman" w:hAnsi="Times New Roman"/>
          <w:sz w:val="24"/>
          <w:szCs w:val="24"/>
          <w:lang w:val="pt-BR"/>
        </w:rPr>
        <w:t xml:space="preserve"> possível, a fim de atender uma alta gama de necessidades (</w:t>
      </w:r>
      <w:r>
        <w:rPr>
          <w:rFonts w:ascii="Times New Roman" w:hAnsi="Times New Roman"/>
          <w:caps/>
          <w:sz w:val="24"/>
          <w:szCs w:val="24"/>
          <w:lang w:val="nl-NL"/>
        </w:rPr>
        <w:t>Sandt-Koenderman</w:t>
      </w:r>
      <w:r w:rsidRPr="009211E8">
        <w:rPr>
          <w:rFonts w:ascii="Times New Roman" w:hAnsi="Times New Roman"/>
          <w:sz w:val="24"/>
          <w:szCs w:val="24"/>
          <w:lang w:val="pt-BR"/>
        </w:rPr>
        <w:t>, 2011).</w:t>
      </w:r>
    </w:p>
    <w:p w14:paraId="6622EBAA"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Dentro da gama de softwares e soluções tecnológicas que podem ser usadas no tratamento e suporte a pessoas com afasia, pode - se citar o </w:t>
      </w:r>
      <w:proofErr w:type="spellStart"/>
      <w:r w:rsidRPr="009211E8">
        <w:rPr>
          <w:rFonts w:ascii="Times New Roman" w:hAnsi="Times New Roman"/>
          <w:sz w:val="24"/>
          <w:szCs w:val="24"/>
          <w:lang w:val="pt-BR"/>
        </w:rPr>
        <w:t>TouchSpeak</w:t>
      </w:r>
      <w:proofErr w:type="spellEnd"/>
      <w:r w:rsidRPr="009211E8">
        <w:rPr>
          <w:rFonts w:ascii="Times New Roman" w:hAnsi="Times New Roman"/>
          <w:sz w:val="24"/>
          <w:szCs w:val="24"/>
          <w:lang w:val="pt-BR"/>
        </w:rPr>
        <w:t xml:space="preserve"> (figura 2 - A), que consiste em um aplicativo de palmtop (sendo mais tarde portado para smartphones), dividido em módulos, com o módulo principal  constituindo </w:t>
      </w:r>
      <w:r>
        <w:rPr>
          <w:rFonts w:ascii="Times New Roman" w:hAnsi="Times New Roman"/>
          <w:sz w:val="24"/>
          <w:szCs w:val="24"/>
          <w:lang w:val="pt-PT"/>
        </w:rPr>
        <w:t>um vocabul</w:t>
      </w:r>
      <w:r w:rsidRPr="009211E8">
        <w:rPr>
          <w:rFonts w:ascii="Times New Roman" w:hAnsi="Times New Roman"/>
          <w:sz w:val="24"/>
          <w:szCs w:val="24"/>
          <w:lang w:val="pt-BR"/>
        </w:rPr>
        <w:t>á</w:t>
      </w:r>
      <w:r>
        <w:rPr>
          <w:rFonts w:ascii="Times New Roman" w:hAnsi="Times New Roman"/>
          <w:sz w:val="24"/>
          <w:szCs w:val="24"/>
          <w:lang w:val="es-ES_tradnl"/>
        </w:rPr>
        <w:t xml:space="preserve">rio </w:t>
      </w:r>
      <w:proofErr w:type="spellStart"/>
      <w:r>
        <w:rPr>
          <w:rFonts w:ascii="Times New Roman" w:hAnsi="Times New Roman"/>
          <w:sz w:val="24"/>
          <w:szCs w:val="24"/>
          <w:lang w:val="es-ES_tradnl"/>
        </w:rPr>
        <w:t>hier</w:t>
      </w:r>
      <w:proofErr w:type="spellEnd"/>
      <w:r w:rsidRPr="009211E8">
        <w:rPr>
          <w:rFonts w:ascii="Times New Roman" w:hAnsi="Times New Roman"/>
          <w:sz w:val="24"/>
          <w:szCs w:val="24"/>
          <w:lang w:val="pt-BR"/>
        </w:rPr>
        <w:t>á</w:t>
      </w:r>
      <w:r>
        <w:rPr>
          <w:rFonts w:ascii="Times New Roman" w:hAnsi="Times New Roman"/>
          <w:sz w:val="24"/>
          <w:szCs w:val="24"/>
          <w:lang w:val="pt-PT"/>
        </w:rPr>
        <w:t>rquico pessoal de palavras e frases que podem ser ativadas clicando em fotos ou s</w:t>
      </w:r>
      <w:r w:rsidRPr="009211E8">
        <w:rPr>
          <w:rFonts w:ascii="Times New Roman" w:hAnsi="Times New Roman"/>
          <w:sz w:val="24"/>
          <w:szCs w:val="24"/>
          <w:lang w:val="pt-BR"/>
        </w:rPr>
        <w:t>í</w:t>
      </w:r>
      <w:r>
        <w:rPr>
          <w:rFonts w:ascii="Times New Roman" w:hAnsi="Times New Roman"/>
          <w:sz w:val="24"/>
          <w:szCs w:val="24"/>
          <w:lang w:val="pt-PT"/>
        </w:rPr>
        <w:t>mbolos na tela</w:t>
      </w:r>
      <w:r w:rsidRPr="009211E8">
        <w:rPr>
          <w:rFonts w:ascii="Times New Roman" w:hAnsi="Times New Roman"/>
          <w:sz w:val="24"/>
          <w:szCs w:val="24"/>
          <w:lang w:val="pt-BR"/>
        </w:rPr>
        <w:t>, sendo que o aplicativo ainda conta com vários outros módulos, como um de desenho, um de digitação para conversação (</w:t>
      </w:r>
      <w:r>
        <w:rPr>
          <w:rFonts w:ascii="Times New Roman" w:hAnsi="Times New Roman"/>
          <w:caps/>
          <w:sz w:val="24"/>
          <w:szCs w:val="24"/>
          <w:lang w:val="nl-NL"/>
        </w:rPr>
        <w:t>Sandt-Koenderman</w:t>
      </w:r>
      <w:r w:rsidRPr="009211E8">
        <w:rPr>
          <w:rFonts w:ascii="Times New Roman" w:hAnsi="Times New Roman"/>
          <w:sz w:val="24"/>
          <w:szCs w:val="24"/>
          <w:lang w:val="pt-BR"/>
        </w:rPr>
        <w:t xml:space="preserve">, 2011).  Um outro software que opera na linha de ser um suporte comunicativo para pessoas com afasia é o </w:t>
      </w:r>
      <w:proofErr w:type="spellStart"/>
      <w:r w:rsidRPr="009211E8">
        <w:rPr>
          <w:rFonts w:ascii="Times New Roman" w:hAnsi="Times New Roman"/>
          <w:sz w:val="24"/>
          <w:szCs w:val="24"/>
          <w:lang w:val="pt-BR"/>
        </w:rPr>
        <w:t>Sentence</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Shaper</w:t>
      </w:r>
      <w:proofErr w:type="spellEnd"/>
      <w:r w:rsidRPr="009211E8">
        <w:rPr>
          <w:rFonts w:ascii="Times New Roman" w:hAnsi="Times New Roman"/>
          <w:sz w:val="24"/>
          <w:szCs w:val="24"/>
          <w:lang w:val="pt-BR"/>
        </w:rPr>
        <w:t xml:space="preserve"> (figura 2 - B), que constitui em uma espécie de “processador de fala”, onde o paciente poderá gravar palavras e frases </w:t>
      </w:r>
      <w:proofErr w:type="gramStart"/>
      <w:r w:rsidRPr="009211E8">
        <w:rPr>
          <w:rFonts w:ascii="Times New Roman" w:hAnsi="Times New Roman"/>
          <w:sz w:val="24"/>
          <w:szCs w:val="24"/>
          <w:lang w:val="pt-BR"/>
        </w:rPr>
        <w:t>e também</w:t>
      </w:r>
      <w:proofErr w:type="gramEnd"/>
      <w:r w:rsidRPr="009211E8">
        <w:rPr>
          <w:rFonts w:ascii="Times New Roman" w:hAnsi="Times New Roman"/>
          <w:sz w:val="24"/>
          <w:szCs w:val="24"/>
          <w:lang w:val="pt-BR"/>
        </w:rPr>
        <w:t xml:space="preserve"> combina</w:t>
      </w:r>
      <w:del w:id="362" w:author="elizamarysouza@gmail.com" w:date="2018-04-09T16:19:00Z">
        <w:r w:rsidRPr="009211E8" w:rsidDel="00DC7A64">
          <w:rPr>
            <w:rFonts w:ascii="Times New Roman" w:hAnsi="Times New Roman"/>
            <w:sz w:val="24"/>
            <w:szCs w:val="24"/>
            <w:lang w:val="pt-BR"/>
          </w:rPr>
          <w:delText xml:space="preserve"> </w:delText>
        </w:r>
      </w:del>
      <w:r w:rsidRPr="009211E8">
        <w:rPr>
          <w:rFonts w:ascii="Times New Roman" w:hAnsi="Times New Roman"/>
          <w:sz w:val="24"/>
          <w:szCs w:val="24"/>
          <w:lang w:val="pt-BR"/>
        </w:rPr>
        <w:t>-</w:t>
      </w:r>
      <w:del w:id="363" w:author="elizamarysouza@gmail.com" w:date="2018-04-09T16:19:00Z">
        <w:r w:rsidRPr="009211E8" w:rsidDel="00DC7A64">
          <w:rPr>
            <w:rFonts w:ascii="Times New Roman" w:hAnsi="Times New Roman"/>
            <w:sz w:val="24"/>
            <w:szCs w:val="24"/>
            <w:lang w:val="pt-BR"/>
          </w:rPr>
          <w:delText xml:space="preserve"> </w:delText>
        </w:r>
      </w:del>
      <w:r w:rsidRPr="009211E8">
        <w:rPr>
          <w:rFonts w:ascii="Times New Roman" w:hAnsi="Times New Roman"/>
          <w:sz w:val="24"/>
          <w:szCs w:val="24"/>
          <w:lang w:val="pt-BR"/>
        </w:rPr>
        <w:t>las a fim de gerar um discurso mais sólido e fluído, além de prover comunicação de forma mais rápida (</w:t>
      </w:r>
      <w:r>
        <w:rPr>
          <w:rFonts w:ascii="Times New Roman" w:hAnsi="Times New Roman"/>
          <w:caps/>
          <w:sz w:val="24"/>
          <w:szCs w:val="24"/>
          <w:lang w:val="nl-NL"/>
        </w:rPr>
        <w:t>Sandt-Koenderman</w:t>
      </w:r>
      <w:r w:rsidRPr="009211E8">
        <w:rPr>
          <w:rFonts w:ascii="Times New Roman" w:hAnsi="Times New Roman"/>
          <w:sz w:val="24"/>
          <w:szCs w:val="24"/>
          <w:lang w:val="pt-BR"/>
        </w:rPr>
        <w:t xml:space="preserve">, 2011). </w:t>
      </w:r>
    </w:p>
    <w:p w14:paraId="64B7D510" w14:textId="77777777" w:rsidR="00BD2638" w:rsidRPr="009211E8" w:rsidRDefault="00143E52">
      <w:pPr>
        <w:pStyle w:val="Corpo"/>
        <w:spacing w:line="360" w:lineRule="auto"/>
        <w:jc w:val="both"/>
        <w:rPr>
          <w:rFonts w:ascii="Times New Roman" w:eastAsia="Times New Roman" w:hAnsi="Times New Roman" w:cs="Times New Roman"/>
          <w:sz w:val="24"/>
          <w:szCs w:val="24"/>
          <w:lang w:val="pt-BR"/>
        </w:rPr>
      </w:pPr>
      <w:r>
        <w:rPr>
          <w:rFonts w:ascii="Times New Roman" w:eastAsia="Times New Roman" w:hAnsi="Times New Roman" w:cs="Times New Roman"/>
          <w:noProof/>
          <w:sz w:val="24"/>
          <w:szCs w:val="24"/>
        </w:rPr>
        <w:drawing>
          <wp:anchor distT="152400" distB="152400" distL="152400" distR="152400" simplePos="0" relativeHeight="251661312" behindDoc="0" locked="0" layoutInCell="1" allowOverlap="1" wp14:anchorId="2DC85E34" wp14:editId="7AD2CCD3">
            <wp:simplePos x="0" y="0"/>
            <wp:positionH relativeFrom="margin">
              <wp:posOffset>-6350</wp:posOffset>
            </wp:positionH>
            <wp:positionV relativeFrom="line">
              <wp:posOffset>276438</wp:posOffset>
            </wp:positionV>
            <wp:extent cx="5400057" cy="2403809"/>
            <wp:effectExtent l="0" t="0" r="0" b="0"/>
            <wp:wrapThrough wrapText="bothSides" distL="152400" distR="152400">
              <wp:wrapPolygon edited="1">
                <wp:start x="518" y="0"/>
                <wp:lineTo x="518" y="2080"/>
                <wp:lineTo x="572" y="2153"/>
                <wp:lineTo x="572" y="2325"/>
                <wp:lineTo x="463" y="2754"/>
                <wp:lineTo x="626" y="2754"/>
                <wp:lineTo x="572" y="2325"/>
                <wp:lineTo x="572" y="2153"/>
                <wp:lineTo x="654" y="2264"/>
                <wp:lineTo x="817" y="3243"/>
                <wp:lineTo x="681" y="3059"/>
                <wp:lineTo x="409" y="2998"/>
                <wp:lineTo x="381" y="3243"/>
                <wp:lineTo x="327" y="3182"/>
                <wp:lineTo x="518" y="2080"/>
                <wp:lineTo x="518" y="0"/>
                <wp:lineTo x="1226" y="0"/>
                <wp:lineTo x="8253" y="0"/>
                <wp:lineTo x="8226" y="21600"/>
                <wp:lineTo x="1226" y="21600"/>
                <wp:lineTo x="1226" y="0"/>
                <wp:lineTo x="9452" y="0"/>
                <wp:lineTo x="9452" y="2386"/>
                <wp:lineTo x="9533" y="2412"/>
                <wp:lineTo x="9724" y="2570"/>
                <wp:lineTo x="9533" y="2509"/>
                <wp:lineTo x="9533" y="2876"/>
                <wp:lineTo x="9724" y="3059"/>
                <wp:lineTo x="9533" y="2998"/>
                <wp:lineTo x="9533" y="3427"/>
                <wp:lineTo x="9779" y="3365"/>
                <wp:lineTo x="9724" y="3059"/>
                <wp:lineTo x="9533" y="2876"/>
                <wp:lineTo x="9751" y="2815"/>
                <wp:lineTo x="9724" y="2570"/>
                <wp:lineTo x="9533" y="2412"/>
                <wp:lineTo x="9833" y="2509"/>
                <wp:lineTo x="9833" y="3059"/>
                <wp:lineTo x="9833" y="3488"/>
                <wp:lineTo x="9452" y="3549"/>
                <wp:lineTo x="9452" y="2386"/>
                <wp:lineTo x="9452" y="0"/>
                <wp:lineTo x="10677" y="0"/>
                <wp:lineTo x="10677" y="1101"/>
                <wp:lineTo x="21600" y="1101"/>
                <wp:lineTo x="21600" y="19642"/>
                <wp:lineTo x="10677" y="19642"/>
                <wp:lineTo x="10677" y="1101"/>
                <wp:lineTo x="10677" y="0"/>
                <wp:lineTo x="518"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14">
                      <a:extLst/>
                    </a:blip>
                    <a:stretch>
                      <a:fillRect/>
                    </a:stretch>
                  </pic:blipFill>
                  <pic:spPr>
                    <a:xfrm>
                      <a:off x="0" y="0"/>
                      <a:ext cx="5400057" cy="2403809"/>
                    </a:xfrm>
                    <a:prstGeom prst="rect">
                      <a:avLst/>
                    </a:prstGeom>
                    <a:ln w="12700" cap="flat">
                      <a:noFill/>
                      <a:miter lim="400000"/>
                    </a:ln>
                    <a:effectLst/>
                  </pic:spPr>
                </pic:pic>
              </a:graphicData>
            </a:graphic>
          </wp:anchor>
        </w:drawing>
      </w:r>
    </w:p>
    <w:p w14:paraId="7B75ADC3"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6C9801B5"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1E865DF0"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23CE8A4B"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459C2B60"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1338CA55"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04B6EB29"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786833EC"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509CCF22"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2AC3227F" w14:textId="77777777" w:rsidR="00BD2638" w:rsidRPr="009211E8" w:rsidRDefault="00BD2638">
      <w:pPr>
        <w:pStyle w:val="Corpo"/>
        <w:spacing w:line="360" w:lineRule="auto"/>
        <w:jc w:val="both"/>
        <w:rPr>
          <w:rFonts w:ascii="Times New Roman" w:eastAsia="Times New Roman" w:hAnsi="Times New Roman" w:cs="Times New Roman"/>
          <w:sz w:val="20"/>
          <w:szCs w:val="20"/>
          <w:lang w:val="pt-BR"/>
        </w:rPr>
      </w:pPr>
    </w:p>
    <w:p w14:paraId="1B0F1F22" w14:textId="77777777" w:rsidR="00BD2638" w:rsidRPr="009211E8" w:rsidRDefault="00143E52">
      <w:pPr>
        <w:pStyle w:val="Corpo"/>
        <w:spacing w:line="360" w:lineRule="auto"/>
        <w:jc w:val="both"/>
        <w:rPr>
          <w:rFonts w:ascii="Times New Roman" w:eastAsia="Times New Roman" w:hAnsi="Times New Roman" w:cs="Times New Roman"/>
          <w:sz w:val="20"/>
          <w:szCs w:val="20"/>
          <w:lang w:val="pt-BR"/>
        </w:rPr>
      </w:pPr>
      <w:proofErr w:type="spellStart"/>
      <w:r>
        <w:rPr>
          <w:rFonts w:ascii="Times New Roman" w:hAnsi="Times New Roman"/>
          <w:sz w:val="20"/>
          <w:szCs w:val="20"/>
        </w:rPr>
        <w:lastRenderedPageBreak/>
        <w:t>Figura</w:t>
      </w:r>
      <w:proofErr w:type="spellEnd"/>
      <w:r>
        <w:rPr>
          <w:rFonts w:ascii="Times New Roman" w:hAnsi="Times New Roman"/>
          <w:sz w:val="20"/>
          <w:szCs w:val="20"/>
        </w:rPr>
        <w:t xml:space="preserve"> 2. A: </w:t>
      </w:r>
      <w:proofErr w:type="spellStart"/>
      <w:r>
        <w:rPr>
          <w:rFonts w:ascii="Times New Roman" w:hAnsi="Times New Roman"/>
          <w:sz w:val="20"/>
          <w:szCs w:val="20"/>
        </w:rPr>
        <w:t>TouchSpeak</w:t>
      </w:r>
      <w:proofErr w:type="spellEnd"/>
      <w:r>
        <w:rPr>
          <w:rFonts w:ascii="Times New Roman" w:hAnsi="Times New Roman"/>
          <w:sz w:val="20"/>
          <w:szCs w:val="20"/>
        </w:rPr>
        <w:t xml:space="preserve">/B: Sentence Shaper. </w:t>
      </w:r>
      <w:r w:rsidRPr="009211E8">
        <w:rPr>
          <w:rFonts w:ascii="Times New Roman" w:hAnsi="Times New Roman"/>
          <w:sz w:val="20"/>
          <w:szCs w:val="20"/>
          <w:lang w:val="pt-BR"/>
        </w:rPr>
        <w:t xml:space="preserve">Fontes: </w:t>
      </w:r>
      <w:hyperlink r:id="rId15" w:history="1">
        <w:r w:rsidRPr="009211E8">
          <w:rPr>
            <w:rStyle w:val="Hyperlink0"/>
            <w:rFonts w:ascii="Times New Roman" w:hAnsi="Times New Roman"/>
            <w:sz w:val="20"/>
            <w:szCs w:val="20"/>
            <w:lang w:val="pt-BR"/>
          </w:rPr>
          <w:t>http://liveimageserver.dlf.org.uk/mee//products/full/0103808.jpg</w:t>
        </w:r>
      </w:hyperlink>
      <w:r w:rsidRPr="009211E8">
        <w:rPr>
          <w:rFonts w:ascii="Times New Roman" w:hAnsi="Times New Roman"/>
          <w:sz w:val="20"/>
          <w:szCs w:val="20"/>
          <w:lang w:val="pt-BR"/>
        </w:rPr>
        <w:t xml:space="preserve"> (A) /</w:t>
      </w:r>
      <w:r>
        <w:rPr>
          <w:rFonts w:ascii="Times New Roman" w:hAnsi="Times New Roman"/>
          <w:sz w:val="20"/>
          <w:szCs w:val="20"/>
          <w:lang w:val="de-DE"/>
        </w:rPr>
        <w:t>http://</w:t>
      </w:r>
      <w:r>
        <w:rPr>
          <w:rStyle w:val="Hyperlink0"/>
        </w:rPr>
        <w:fldChar w:fldCharType="begin"/>
      </w:r>
      <w:r w:rsidRPr="009211E8">
        <w:rPr>
          <w:rStyle w:val="Hyperlink0"/>
          <w:rFonts w:ascii="Times New Roman" w:eastAsia="Times New Roman" w:hAnsi="Times New Roman" w:cs="Times New Roman"/>
          <w:sz w:val="20"/>
          <w:szCs w:val="20"/>
          <w:lang w:val="pt-BR"/>
        </w:rPr>
        <w:instrText xml:space="preserve"> HYPERLINK "http://cdn2.bigcommerce.com/sentence-shaper-2-personal.png"</w:instrText>
      </w:r>
      <w:r>
        <w:rPr>
          <w:rStyle w:val="Hyperlink0"/>
        </w:rPr>
        <w:fldChar w:fldCharType="separate"/>
      </w:r>
      <w:r w:rsidRPr="009211E8">
        <w:rPr>
          <w:rStyle w:val="Hyperlink0"/>
          <w:rFonts w:ascii="Times New Roman" w:hAnsi="Times New Roman"/>
          <w:sz w:val="20"/>
          <w:szCs w:val="20"/>
          <w:lang w:val="pt-BR"/>
        </w:rPr>
        <w:t>cdn2.bigcommerce.com/sentence-shaper-2-personal.png</w:t>
      </w:r>
      <w:r>
        <w:rPr>
          <w:rFonts w:ascii="Times New Roman" w:eastAsia="Times New Roman" w:hAnsi="Times New Roman" w:cs="Times New Roman"/>
          <w:sz w:val="20"/>
          <w:szCs w:val="20"/>
        </w:rPr>
        <w:fldChar w:fldCharType="end"/>
      </w:r>
      <w:r w:rsidRPr="009211E8">
        <w:rPr>
          <w:rFonts w:ascii="Times New Roman" w:hAnsi="Times New Roman"/>
          <w:sz w:val="20"/>
          <w:szCs w:val="20"/>
          <w:lang w:val="pt-BR"/>
        </w:rPr>
        <w:t xml:space="preserve"> (B)</w:t>
      </w:r>
    </w:p>
    <w:p w14:paraId="2E2A0949"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1DB2F643" w14:textId="77777777" w:rsidR="00BD2638" w:rsidRPr="009211E8" w:rsidRDefault="00143E52">
      <w:pPr>
        <w:pStyle w:val="Corpo"/>
        <w:spacing w:line="360" w:lineRule="auto"/>
        <w:jc w:val="both"/>
        <w:rPr>
          <w:rFonts w:ascii="Times New Roman" w:eastAsia="Times New Roman" w:hAnsi="Times New Roman" w:cs="Times New Roman"/>
          <w:b/>
          <w:bCs/>
          <w:sz w:val="24"/>
          <w:szCs w:val="24"/>
          <w:lang w:val="pt-BR"/>
        </w:rPr>
      </w:pPr>
      <w:commentRangeStart w:id="364"/>
      <w:r w:rsidRPr="009211E8">
        <w:rPr>
          <w:rFonts w:ascii="Times New Roman" w:hAnsi="Times New Roman"/>
          <w:b/>
          <w:bCs/>
          <w:sz w:val="24"/>
          <w:szCs w:val="24"/>
          <w:lang w:val="pt-BR"/>
        </w:rPr>
        <w:t>2.4. Scrum</w:t>
      </w:r>
      <w:commentRangeEnd w:id="364"/>
      <w:r w:rsidR="00DC7A64">
        <w:rPr>
          <w:rStyle w:val="Refdecomentrio"/>
          <w:rFonts w:ascii="Times New Roman" w:hAnsi="Times New Roman" w:cs="Times New Roman"/>
          <w:color w:val="auto"/>
          <w:lang w:eastAsia="en-US"/>
        </w:rPr>
        <w:commentReference w:id="364"/>
      </w:r>
    </w:p>
    <w:p w14:paraId="759E196A" w14:textId="77777777" w:rsidR="00BD2638" w:rsidRPr="009211E8" w:rsidRDefault="00BD2638">
      <w:pPr>
        <w:pStyle w:val="Corpo"/>
        <w:spacing w:line="360" w:lineRule="auto"/>
        <w:jc w:val="both"/>
        <w:rPr>
          <w:rFonts w:ascii="Times New Roman" w:eastAsia="Times New Roman" w:hAnsi="Times New Roman" w:cs="Times New Roman"/>
          <w:b/>
          <w:bCs/>
          <w:sz w:val="24"/>
          <w:szCs w:val="24"/>
          <w:lang w:val="pt-BR"/>
        </w:rPr>
      </w:pPr>
    </w:p>
    <w:p w14:paraId="4D41F6BC" w14:textId="42919AA3"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Segundo </w:t>
      </w:r>
      <w:proofErr w:type="spellStart"/>
      <w:r w:rsidRPr="009211E8">
        <w:rPr>
          <w:rFonts w:ascii="Times New Roman" w:hAnsi="Times New Roman"/>
          <w:sz w:val="24"/>
          <w:szCs w:val="24"/>
          <w:lang w:val="pt-BR"/>
        </w:rPr>
        <w:t>Bissi</w:t>
      </w:r>
      <w:proofErr w:type="spellEnd"/>
      <w:r w:rsidRPr="009211E8">
        <w:rPr>
          <w:rFonts w:ascii="Times New Roman" w:hAnsi="Times New Roman"/>
          <w:sz w:val="24"/>
          <w:szCs w:val="24"/>
          <w:lang w:val="pt-BR"/>
        </w:rPr>
        <w:t xml:space="preserve"> (2007),</w:t>
      </w:r>
      <w:r w:rsidRPr="009211E8">
        <w:rPr>
          <w:rFonts w:ascii="Times New Roman" w:hAnsi="Times New Roman"/>
          <w:color w:val="FF2600"/>
          <w:sz w:val="24"/>
          <w:szCs w:val="24"/>
          <w:lang w:val="pt-BR"/>
        </w:rPr>
        <w:t xml:space="preserve"> </w:t>
      </w:r>
      <w:r w:rsidRPr="009211E8">
        <w:rPr>
          <w:rFonts w:ascii="Times New Roman" w:hAnsi="Times New Roman"/>
          <w:sz w:val="24"/>
          <w:szCs w:val="24"/>
          <w:lang w:val="pt-BR"/>
        </w:rPr>
        <w:t>o Scrum assume - se como uma metodologia ágil e flexível, que tem por objetivo definir um processo de desenvolvimento incremental e interativo, podendo ser aplicado na concepção de qualquer tipo de produto ou ainda no gerenciamento de qualquer atividade complexa, além de poder ser usado em projetos de qualquer porte. A metodologia em si é pautada em retirar do caminho quaisquer tipos de barreiras</w:t>
      </w:r>
      <w:del w:id="365" w:author="elizamarysouza@gmail.com" w:date="2018-04-10T14:46:00Z">
        <w:r w:rsidRPr="009211E8" w:rsidDel="00EF3016">
          <w:rPr>
            <w:rFonts w:ascii="Times New Roman" w:hAnsi="Times New Roman"/>
            <w:sz w:val="24"/>
            <w:szCs w:val="24"/>
            <w:lang w:val="pt-BR"/>
          </w:rPr>
          <w:delText xml:space="preserve"> </w:delText>
        </w:r>
      </w:del>
      <w:r w:rsidRPr="009211E8">
        <w:rPr>
          <w:rFonts w:ascii="Times New Roman" w:hAnsi="Times New Roman"/>
          <w:sz w:val="24"/>
          <w:szCs w:val="24"/>
          <w:lang w:val="pt-BR"/>
        </w:rPr>
        <w:t xml:space="preserve"> encontradas, avaliando corretamente o ambiente de desenvolvimento em evolução, adaptando - se constantemente aos problemas de interesse e necessidades que emergem e é graças a essa capacidade que o Scrum é usado no desenvolvimento de softwares em ambientes onde os requisitos mudam com </w:t>
      </w:r>
      <w:del w:id="366" w:author="elizamarysouza@gmail.com" w:date="2018-04-10T14:47:00Z">
        <w:r w:rsidRPr="009211E8" w:rsidDel="00EF3016">
          <w:rPr>
            <w:rFonts w:ascii="Times New Roman" w:hAnsi="Times New Roman"/>
            <w:sz w:val="24"/>
            <w:szCs w:val="24"/>
            <w:lang w:val="pt-BR"/>
          </w:rPr>
          <w:delText>freqüência</w:delText>
        </w:r>
      </w:del>
      <w:ins w:id="367" w:author="elizamarysouza@gmail.com" w:date="2018-04-10T14:47:00Z">
        <w:r w:rsidR="00EF3016" w:rsidRPr="009211E8">
          <w:rPr>
            <w:rFonts w:ascii="Times New Roman" w:hAnsi="Times New Roman"/>
            <w:sz w:val="24"/>
            <w:szCs w:val="24"/>
            <w:lang w:val="pt-BR"/>
          </w:rPr>
          <w:t>freq</w:t>
        </w:r>
        <w:r w:rsidR="00EF3016">
          <w:rPr>
            <w:rFonts w:ascii="Times New Roman" w:hAnsi="Times New Roman"/>
            <w:sz w:val="24"/>
            <w:szCs w:val="24"/>
            <w:lang w:val="pt-BR"/>
          </w:rPr>
          <w:t>u</w:t>
        </w:r>
        <w:r w:rsidR="00EF3016" w:rsidRPr="009211E8">
          <w:rPr>
            <w:rFonts w:ascii="Times New Roman" w:hAnsi="Times New Roman"/>
            <w:sz w:val="24"/>
            <w:szCs w:val="24"/>
            <w:lang w:val="pt-BR"/>
          </w:rPr>
          <w:t>ência</w:t>
        </w:r>
      </w:ins>
      <w:r w:rsidRPr="009211E8">
        <w:rPr>
          <w:rFonts w:ascii="Times New Roman" w:hAnsi="Times New Roman"/>
          <w:sz w:val="24"/>
          <w:szCs w:val="24"/>
          <w:lang w:val="pt-BR"/>
        </w:rPr>
        <w:t xml:space="preserve">. A figura 3 elucida de forma resumida e prática a metodologia Scrum e seus principais passos. </w:t>
      </w:r>
    </w:p>
    <w:p w14:paraId="76A3749E"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Ainda segundo o mesmo autor, o Scrum conta com uma série de artefatos, marcos e papéis, a saber: </w:t>
      </w:r>
    </w:p>
    <w:p w14:paraId="77BDC7EF" w14:textId="77777777" w:rsidR="00BD2638" w:rsidRPr="009211E8" w:rsidRDefault="00143E52">
      <w:pPr>
        <w:pStyle w:val="Corpo"/>
        <w:numPr>
          <w:ilvl w:val="0"/>
          <w:numId w:val="3"/>
        </w:numPr>
        <w:spacing w:line="360" w:lineRule="auto"/>
        <w:jc w:val="both"/>
        <w:rPr>
          <w:rFonts w:ascii="Times New Roman" w:eastAsia="Times New Roman" w:hAnsi="Times New Roman" w:cs="Times New Roman"/>
          <w:sz w:val="24"/>
          <w:szCs w:val="24"/>
          <w:lang w:val="pt-BR"/>
        </w:rPr>
      </w:pPr>
      <w:proofErr w:type="spellStart"/>
      <w:r w:rsidRPr="009211E8">
        <w:rPr>
          <w:rFonts w:ascii="Times New Roman" w:hAnsi="Times New Roman"/>
          <w:b/>
          <w:bCs/>
          <w:sz w:val="24"/>
          <w:szCs w:val="24"/>
          <w:lang w:val="pt-BR"/>
        </w:rPr>
        <w:t>Product</w:t>
      </w:r>
      <w:proofErr w:type="spellEnd"/>
      <w:r w:rsidRPr="009211E8">
        <w:rPr>
          <w:rFonts w:ascii="Times New Roman" w:hAnsi="Times New Roman"/>
          <w:sz w:val="24"/>
          <w:szCs w:val="24"/>
          <w:lang w:val="pt-BR"/>
        </w:rPr>
        <w:t xml:space="preserve"> </w:t>
      </w:r>
      <w:r>
        <w:rPr>
          <w:rFonts w:ascii="Times New Roman" w:hAnsi="Times New Roman"/>
          <w:b/>
          <w:bCs/>
          <w:sz w:val="24"/>
          <w:szCs w:val="24"/>
          <w:lang w:val="de-DE"/>
        </w:rPr>
        <w:t>Backlog</w:t>
      </w:r>
      <w:r w:rsidRPr="009211E8">
        <w:rPr>
          <w:rFonts w:ascii="Times New Roman" w:hAnsi="Times New Roman"/>
          <w:b/>
          <w:bCs/>
          <w:sz w:val="24"/>
          <w:szCs w:val="24"/>
          <w:lang w:val="pt-BR"/>
        </w:rPr>
        <w:t>:</w:t>
      </w:r>
      <w:r w:rsidRPr="009211E8">
        <w:rPr>
          <w:rFonts w:ascii="Times New Roman" w:hAnsi="Times New Roman"/>
          <w:sz w:val="24"/>
          <w:szCs w:val="24"/>
          <w:lang w:val="pt-BR"/>
        </w:rPr>
        <w:t xml:space="preserve"> Consiste em uma lista de todas as funcionalidades a serem desenvolvidas e que constituem o </w:t>
      </w:r>
      <w:proofErr w:type="gramStart"/>
      <w:r w:rsidRPr="009211E8">
        <w:rPr>
          <w:rFonts w:ascii="Times New Roman" w:hAnsi="Times New Roman"/>
          <w:sz w:val="24"/>
          <w:szCs w:val="24"/>
          <w:lang w:val="pt-BR"/>
        </w:rPr>
        <w:t>produto final</w:t>
      </w:r>
      <w:proofErr w:type="gramEnd"/>
      <w:r w:rsidRPr="009211E8">
        <w:rPr>
          <w:rFonts w:ascii="Times New Roman" w:hAnsi="Times New Roman"/>
          <w:sz w:val="24"/>
          <w:szCs w:val="24"/>
          <w:lang w:val="pt-BR"/>
        </w:rPr>
        <w:t>, sendo tais funcionalidades descritas brevemente e priorizadas.</w:t>
      </w:r>
    </w:p>
    <w:p w14:paraId="46AC0373" w14:textId="77777777"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b/>
          <w:bCs/>
          <w:sz w:val="24"/>
          <w:szCs w:val="24"/>
          <w:lang w:val="pt-BR"/>
        </w:rPr>
        <w:t>Sprint:</w:t>
      </w:r>
      <w:r w:rsidRPr="009211E8">
        <w:rPr>
          <w:rFonts w:ascii="Times New Roman" w:hAnsi="Times New Roman"/>
          <w:sz w:val="24"/>
          <w:szCs w:val="24"/>
          <w:lang w:val="pt-BR"/>
        </w:rPr>
        <w:t xml:space="preserve"> Período não superior a um mês onde o produto ou uma parte dele é desenvolvido. </w:t>
      </w:r>
    </w:p>
    <w:p w14:paraId="500D34B5" w14:textId="77777777"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b/>
          <w:bCs/>
          <w:sz w:val="24"/>
          <w:szCs w:val="24"/>
          <w:lang w:val="pt-BR"/>
        </w:rPr>
        <w:t xml:space="preserve"> Sprint Backlog: </w:t>
      </w:r>
      <w:r w:rsidRPr="009211E8">
        <w:rPr>
          <w:rFonts w:ascii="Times New Roman" w:hAnsi="Times New Roman"/>
          <w:sz w:val="24"/>
          <w:szCs w:val="24"/>
          <w:lang w:val="pt-BR"/>
        </w:rPr>
        <w:t xml:space="preserve">Uma lista de tarefas que devem ser realizadas no período de uma Sprint, cujo o objetivo é criar algo que possa ser mostrado e validado pelo cliente. Os itens do Sprint Backlog são extraídos do </w:t>
      </w:r>
      <w:proofErr w:type="spellStart"/>
      <w:r w:rsidRPr="009211E8">
        <w:rPr>
          <w:rFonts w:ascii="Times New Roman" w:hAnsi="Times New Roman"/>
          <w:sz w:val="24"/>
          <w:szCs w:val="24"/>
          <w:lang w:val="pt-BR"/>
        </w:rPr>
        <w:t>Product</w:t>
      </w:r>
      <w:proofErr w:type="spellEnd"/>
      <w:r w:rsidRPr="009211E8">
        <w:rPr>
          <w:rFonts w:ascii="Times New Roman" w:hAnsi="Times New Roman"/>
          <w:sz w:val="24"/>
          <w:szCs w:val="24"/>
          <w:lang w:val="pt-BR"/>
        </w:rPr>
        <w:t xml:space="preserve"> Backlog</w:t>
      </w:r>
      <w:r w:rsidRPr="009211E8">
        <w:rPr>
          <w:rFonts w:ascii="Times New Roman" w:hAnsi="Times New Roman"/>
          <w:b/>
          <w:bCs/>
          <w:sz w:val="24"/>
          <w:szCs w:val="24"/>
          <w:lang w:val="pt-BR"/>
        </w:rPr>
        <w:t xml:space="preserve"> </w:t>
      </w:r>
      <w:r w:rsidRPr="009211E8">
        <w:rPr>
          <w:rFonts w:ascii="Times New Roman" w:hAnsi="Times New Roman"/>
          <w:sz w:val="24"/>
          <w:szCs w:val="24"/>
          <w:lang w:val="pt-BR"/>
        </w:rPr>
        <w:t>de acordo com as necessidade e prioridades e cabe a equipe determinar a quantidade de itens que estará no Sprint Backlog.</w:t>
      </w:r>
    </w:p>
    <w:p w14:paraId="25ABED1B" w14:textId="77777777"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b/>
          <w:bCs/>
          <w:sz w:val="24"/>
          <w:szCs w:val="24"/>
          <w:lang w:val="pt-BR"/>
        </w:rPr>
        <w:t xml:space="preserve">Scrum Team: </w:t>
      </w:r>
      <w:r w:rsidRPr="009211E8">
        <w:rPr>
          <w:rFonts w:ascii="Times New Roman" w:hAnsi="Times New Roman"/>
          <w:sz w:val="24"/>
          <w:szCs w:val="24"/>
          <w:lang w:val="pt-BR"/>
        </w:rPr>
        <w:t xml:space="preserve">É a equipe de desenvolvimento em si, podendo </w:t>
      </w:r>
      <w:proofErr w:type="spellStart"/>
      <w:r w:rsidRPr="009211E8">
        <w:rPr>
          <w:rFonts w:ascii="Times New Roman" w:hAnsi="Times New Roman"/>
          <w:sz w:val="24"/>
          <w:szCs w:val="24"/>
          <w:lang w:val="pt-BR"/>
        </w:rPr>
        <w:t>se</w:t>
      </w:r>
      <w:proofErr w:type="spellEnd"/>
      <w:r w:rsidRPr="009211E8">
        <w:rPr>
          <w:rFonts w:ascii="Times New Roman" w:hAnsi="Times New Roman"/>
          <w:sz w:val="24"/>
          <w:szCs w:val="24"/>
          <w:lang w:val="pt-BR"/>
        </w:rPr>
        <w:t xml:space="preserve"> constituída de desenvolvedores, designers, analistas de teste, arquitetos, entre outros. Geralmente contem de 6 a 10 pessoas, mas é possível haver mais elementos no grupo. </w:t>
      </w:r>
    </w:p>
    <w:p w14:paraId="4FB3E71F" w14:textId="77777777"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b/>
          <w:bCs/>
          <w:sz w:val="24"/>
          <w:szCs w:val="24"/>
          <w:lang w:val="pt-BR"/>
        </w:rPr>
        <w:t xml:space="preserve">Scrum Master: </w:t>
      </w:r>
      <w:r w:rsidRPr="009211E8">
        <w:rPr>
          <w:rFonts w:ascii="Times New Roman" w:hAnsi="Times New Roman"/>
          <w:sz w:val="24"/>
          <w:szCs w:val="24"/>
          <w:lang w:val="pt-BR"/>
        </w:rPr>
        <w:t xml:space="preserve">O Scrum Master pode ser tido como um facilitador. Cabe a ele assegurar que os membros do Scrum Team sigam os preceitos da metodologia, </w:t>
      </w:r>
      <w:r w:rsidRPr="009211E8">
        <w:rPr>
          <w:rFonts w:ascii="Times New Roman" w:hAnsi="Times New Roman"/>
          <w:sz w:val="24"/>
          <w:szCs w:val="24"/>
          <w:lang w:val="pt-BR"/>
        </w:rPr>
        <w:lastRenderedPageBreak/>
        <w:t xml:space="preserve">além de assegurar que o time não se comprometa excessivamente </w:t>
      </w:r>
      <w:r>
        <w:rPr>
          <w:rFonts w:ascii="Times New Roman" w:hAnsi="Times New Roman"/>
          <w:sz w:val="24"/>
          <w:szCs w:val="24"/>
          <w:lang w:val="pt-PT"/>
        </w:rPr>
        <w:t>com relaçã</w:t>
      </w:r>
      <w:r w:rsidRPr="009211E8">
        <w:rPr>
          <w:rFonts w:ascii="Times New Roman" w:hAnsi="Times New Roman"/>
          <w:sz w:val="24"/>
          <w:szCs w:val="24"/>
          <w:lang w:val="pt-BR"/>
        </w:rPr>
        <w:t xml:space="preserve">o </w:t>
      </w:r>
      <w:r>
        <w:rPr>
          <w:rFonts w:ascii="Times New Roman" w:hAnsi="Times New Roman"/>
          <w:sz w:val="24"/>
          <w:szCs w:val="24"/>
          <w:lang w:val="fr-FR"/>
        </w:rPr>
        <w:t>à</w:t>
      </w:r>
      <w:r>
        <w:rPr>
          <w:rFonts w:ascii="Times New Roman" w:hAnsi="Times New Roman"/>
          <w:sz w:val="24"/>
          <w:szCs w:val="24"/>
          <w:lang w:val="pt-PT"/>
        </w:rPr>
        <w:t xml:space="preserve">quilo que </w:t>
      </w:r>
      <w:r>
        <w:rPr>
          <w:rFonts w:ascii="Times New Roman" w:hAnsi="Times New Roman"/>
          <w:sz w:val="24"/>
          <w:szCs w:val="24"/>
          <w:lang w:val="fr-FR"/>
        </w:rPr>
        <w:t xml:space="preserve">é </w:t>
      </w:r>
      <w:r>
        <w:rPr>
          <w:rFonts w:ascii="Times New Roman" w:hAnsi="Times New Roman"/>
          <w:sz w:val="24"/>
          <w:szCs w:val="24"/>
          <w:lang w:val="pt-PT"/>
        </w:rPr>
        <w:t>capaz de realizar durante um Sprint</w:t>
      </w:r>
      <w:r w:rsidRPr="009211E8">
        <w:rPr>
          <w:rFonts w:ascii="Times New Roman" w:hAnsi="Times New Roman"/>
          <w:sz w:val="24"/>
          <w:szCs w:val="24"/>
          <w:lang w:val="pt-BR"/>
        </w:rPr>
        <w:t>.</w:t>
      </w:r>
    </w:p>
    <w:p w14:paraId="43B66096" w14:textId="77777777"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proofErr w:type="spellStart"/>
      <w:r w:rsidRPr="009211E8">
        <w:rPr>
          <w:rFonts w:ascii="Times New Roman" w:hAnsi="Times New Roman"/>
          <w:b/>
          <w:bCs/>
          <w:sz w:val="24"/>
          <w:szCs w:val="24"/>
          <w:lang w:val="pt-BR"/>
        </w:rPr>
        <w:t>Product</w:t>
      </w:r>
      <w:proofErr w:type="spellEnd"/>
      <w:r w:rsidRPr="009211E8">
        <w:rPr>
          <w:rFonts w:ascii="Times New Roman" w:hAnsi="Times New Roman"/>
          <w:b/>
          <w:bCs/>
          <w:sz w:val="24"/>
          <w:szCs w:val="24"/>
          <w:lang w:val="pt-BR"/>
        </w:rPr>
        <w:t xml:space="preserve"> </w:t>
      </w:r>
      <w:proofErr w:type="spellStart"/>
      <w:r w:rsidRPr="009211E8">
        <w:rPr>
          <w:rFonts w:ascii="Times New Roman" w:hAnsi="Times New Roman"/>
          <w:b/>
          <w:bCs/>
          <w:sz w:val="24"/>
          <w:szCs w:val="24"/>
          <w:lang w:val="pt-BR"/>
        </w:rPr>
        <w:t>Owner</w:t>
      </w:r>
      <w:proofErr w:type="spellEnd"/>
      <w:r w:rsidRPr="009211E8">
        <w:rPr>
          <w:rFonts w:ascii="Times New Roman" w:hAnsi="Times New Roman"/>
          <w:b/>
          <w:bCs/>
          <w:sz w:val="24"/>
          <w:szCs w:val="24"/>
          <w:lang w:val="pt-BR"/>
        </w:rPr>
        <w:t xml:space="preserve"> (PO): </w:t>
      </w:r>
      <w:r w:rsidRPr="009211E8">
        <w:rPr>
          <w:rFonts w:ascii="Times New Roman" w:hAnsi="Times New Roman"/>
          <w:sz w:val="24"/>
          <w:szCs w:val="24"/>
          <w:lang w:val="pt-BR"/>
        </w:rPr>
        <w:t xml:space="preserve"> É a pessoa que define os itens que compõem o </w:t>
      </w:r>
      <w:proofErr w:type="spellStart"/>
      <w:r w:rsidRPr="009211E8">
        <w:rPr>
          <w:rFonts w:ascii="Times New Roman" w:hAnsi="Times New Roman"/>
          <w:sz w:val="24"/>
          <w:szCs w:val="24"/>
          <w:lang w:val="pt-BR"/>
        </w:rPr>
        <w:t>Product</w:t>
      </w:r>
      <w:proofErr w:type="spellEnd"/>
      <w:r w:rsidRPr="009211E8">
        <w:rPr>
          <w:rFonts w:ascii="Times New Roman" w:hAnsi="Times New Roman"/>
          <w:sz w:val="24"/>
          <w:szCs w:val="24"/>
          <w:lang w:val="pt-BR"/>
        </w:rPr>
        <w:t xml:space="preserve"> Backlog, além de </w:t>
      </w:r>
      <w:proofErr w:type="spellStart"/>
      <w:proofErr w:type="gramStart"/>
      <w:r w:rsidRPr="009211E8">
        <w:rPr>
          <w:rFonts w:ascii="Times New Roman" w:hAnsi="Times New Roman"/>
          <w:sz w:val="24"/>
          <w:szCs w:val="24"/>
          <w:lang w:val="pt-BR"/>
        </w:rPr>
        <w:t>priorizá</w:t>
      </w:r>
      <w:proofErr w:type="spellEnd"/>
      <w:r w:rsidRPr="009211E8">
        <w:rPr>
          <w:rFonts w:ascii="Times New Roman" w:hAnsi="Times New Roman"/>
          <w:sz w:val="24"/>
          <w:szCs w:val="24"/>
          <w:lang w:val="pt-BR"/>
        </w:rPr>
        <w:t xml:space="preserve"> - </w:t>
      </w:r>
      <w:proofErr w:type="spellStart"/>
      <w:r w:rsidRPr="009211E8">
        <w:rPr>
          <w:rFonts w:ascii="Times New Roman" w:hAnsi="Times New Roman"/>
          <w:sz w:val="24"/>
          <w:szCs w:val="24"/>
          <w:lang w:val="pt-BR"/>
        </w:rPr>
        <w:t>los</w:t>
      </w:r>
      <w:proofErr w:type="spellEnd"/>
      <w:proofErr w:type="gramEnd"/>
      <w:r w:rsidRPr="009211E8">
        <w:rPr>
          <w:rFonts w:ascii="Times New Roman" w:hAnsi="Times New Roman"/>
          <w:sz w:val="24"/>
          <w:szCs w:val="24"/>
          <w:lang w:val="pt-BR"/>
        </w:rPr>
        <w:t xml:space="preserve"> nas Sprint Planning Meetings. </w:t>
      </w:r>
    </w:p>
    <w:p w14:paraId="46A4298B" w14:textId="77777777" w:rsidR="00BD2638" w:rsidRDefault="00143E52">
      <w:pPr>
        <w:pStyle w:val="Corpo"/>
        <w:numPr>
          <w:ilvl w:val="0"/>
          <w:numId w:val="4"/>
        </w:numPr>
        <w:spacing w:line="360" w:lineRule="auto"/>
        <w:jc w:val="both"/>
        <w:rPr>
          <w:rFonts w:ascii="Times New Roman" w:eastAsia="Times New Roman" w:hAnsi="Times New Roman" w:cs="Times New Roman"/>
          <w:sz w:val="24"/>
          <w:szCs w:val="24"/>
        </w:rPr>
      </w:pPr>
      <w:r w:rsidRPr="009211E8">
        <w:rPr>
          <w:rFonts w:ascii="Times New Roman" w:hAnsi="Times New Roman"/>
          <w:b/>
          <w:bCs/>
          <w:sz w:val="24"/>
          <w:szCs w:val="24"/>
          <w:lang w:val="pt-BR"/>
        </w:rPr>
        <w:t>Sprint Planning Meeting:</w:t>
      </w:r>
      <w:r w:rsidRPr="009211E8">
        <w:rPr>
          <w:rFonts w:ascii="Times New Roman" w:hAnsi="Times New Roman"/>
          <w:sz w:val="24"/>
          <w:szCs w:val="24"/>
          <w:lang w:val="pt-BR"/>
        </w:rPr>
        <w:t xml:space="preserve"> É uma reunião na qual estão em conjunto o </w:t>
      </w:r>
      <w:proofErr w:type="spellStart"/>
      <w:r w:rsidRPr="009211E8">
        <w:rPr>
          <w:rFonts w:ascii="Times New Roman" w:hAnsi="Times New Roman"/>
          <w:sz w:val="24"/>
          <w:szCs w:val="24"/>
          <w:lang w:val="pt-BR"/>
        </w:rPr>
        <w:t>Product</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Owner</w:t>
      </w:r>
      <w:proofErr w:type="spellEnd"/>
      <w:r w:rsidRPr="009211E8">
        <w:rPr>
          <w:rFonts w:ascii="Times New Roman" w:hAnsi="Times New Roman"/>
          <w:sz w:val="24"/>
          <w:szCs w:val="24"/>
          <w:lang w:val="pt-BR"/>
        </w:rPr>
        <w:t xml:space="preserve">, o Scrum Master e o Scrum Team, além </w:t>
      </w:r>
      <w:proofErr w:type="gramStart"/>
      <w:r w:rsidRPr="009211E8">
        <w:rPr>
          <w:rFonts w:ascii="Times New Roman" w:hAnsi="Times New Roman"/>
          <w:sz w:val="24"/>
          <w:szCs w:val="24"/>
          <w:lang w:val="pt-BR"/>
        </w:rPr>
        <w:t>é</w:t>
      </w:r>
      <w:proofErr w:type="gramEnd"/>
      <w:r w:rsidRPr="009211E8">
        <w:rPr>
          <w:rFonts w:ascii="Times New Roman" w:hAnsi="Times New Roman"/>
          <w:sz w:val="24"/>
          <w:szCs w:val="24"/>
          <w:lang w:val="pt-BR"/>
        </w:rPr>
        <w:t xml:space="preserve"> claro de qualquer outra pessoa interessada. Nessa reunião, o PO descreve as funcionalidades de maior prioridade para a equipe, onde a mesma é capaz de interagir realizando perguntas a cerca de tais, fazendo com que a equipe tenha a visão e a capacidade de conseguir quebrar as funcionalidades ali elucidadas em tarefas técnicas menores que nortearão o desenvolvimento. </w:t>
      </w:r>
      <w:r>
        <w:rPr>
          <w:rFonts w:ascii="Times New Roman" w:hAnsi="Times New Roman"/>
          <w:sz w:val="24"/>
          <w:szCs w:val="24"/>
        </w:rPr>
        <w:t xml:space="preserve">É </w:t>
      </w:r>
      <w:proofErr w:type="spellStart"/>
      <w:r>
        <w:rPr>
          <w:rFonts w:ascii="Times New Roman" w:hAnsi="Times New Roman"/>
          <w:sz w:val="24"/>
          <w:szCs w:val="24"/>
        </w:rPr>
        <w:t>através</w:t>
      </w:r>
      <w:proofErr w:type="spellEnd"/>
      <w:r>
        <w:rPr>
          <w:rFonts w:ascii="Times New Roman" w:hAnsi="Times New Roman"/>
          <w:sz w:val="24"/>
          <w:szCs w:val="24"/>
        </w:rPr>
        <w:t xml:space="preserve"> da Sprint Planning Meeting que o Sprint Backlog </w:t>
      </w:r>
      <w:proofErr w:type="spellStart"/>
      <w:r>
        <w:rPr>
          <w:rFonts w:ascii="Times New Roman" w:hAnsi="Times New Roman"/>
          <w:sz w:val="24"/>
          <w:szCs w:val="24"/>
        </w:rPr>
        <w:t>será</w:t>
      </w:r>
      <w:proofErr w:type="spellEnd"/>
      <w:r>
        <w:rPr>
          <w:rFonts w:ascii="Times New Roman" w:hAnsi="Times New Roman"/>
          <w:sz w:val="24"/>
          <w:szCs w:val="24"/>
        </w:rPr>
        <w:t xml:space="preserve"> </w:t>
      </w:r>
      <w:proofErr w:type="spellStart"/>
      <w:r>
        <w:rPr>
          <w:rFonts w:ascii="Times New Roman" w:hAnsi="Times New Roman"/>
          <w:sz w:val="24"/>
          <w:szCs w:val="24"/>
        </w:rPr>
        <w:t>gerado</w:t>
      </w:r>
      <w:proofErr w:type="spellEnd"/>
      <w:r>
        <w:rPr>
          <w:rFonts w:ascii="Times New Roman" w:hAnsi="Times New Roman"/>
          <w:sz w:val="24"/>
          <w:szCs w:val="24"/>
        </w:rPr>
        <w:t>.</w:t>
      </w:r>
    </w:p>
    <w:p w14:paraId="22DA852D" w14:textId="77777777"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proofErr w:type="spellStart"/>
      <w:r w:rsidRPr="009211E8">
        <w:rPr>
          <w:rFonts w:ascii="Times New Roman" w:hAnsi="Times New Roman"/>
          <w:b/>
          <w:bCs/>
          <w:sz w:val="24"/>
          <w:szCs w:val="24"/>
          <w:lang w:val="pt-BR"/>
        </w:rPr>
        <w:t>Dayling</w:t>
      </w:r>
      <w:proofErr w:type="spellEnd"/>
      <w:r w:rsidRPr="009211E8">
        <w:rPr>
          <w:rFonts w:ascii="Times New Roman" w:hAnsi="Times New Roman"/>
          <w:b/>
          <w:bCs/>
          <w:sz w:val="24"/>
          <w:szCs w:val="24"/>
          <w:lang w:val="pt-BR"/>
        </w:rPr>
        <w:t xml:space="preserve"> Scrum: </w:t>
      </w:r>
      <w:r w:rsidRPr="009211E8">
        <w:rPr>
          <w:rFonts w:ascii="Times New Roman" w:hAnsi="Times New Roman"/>
          <w:sz w:val="24"/>
          <w:szCs w:val="24"/>
          <w:lang w:val="pt-BR"/>
        </w:rPr>
        <w:t xml:space="preserve">É uma reunião diária, cujo o objetivo é </w:t>
      </w:r>
      <w:r>
        <w:rPr>
          <w:rFonts w:ascii="Times New Roman" w:hAnsi="Times New Roman"/>
          <w:sz w:val="24"/>
          <w:szCs w:val="24"/>
          <w:lang w:val="pt-PT"/>
        </w:rPr>
        <w:t>disseminar conhecimento sobre o que foi feito no dia anterior, identificar impedimentos e priorizar o trabalho a ser realizado no dia que se inicia.</w:t>
      </w:r>
      <w:r w:rsidRPr="009211E8">
        <w:rPr>
          <w:rFonts w:ascii="Times New Roman" w:hAnsi="Times New Roman"/>
          <w:sz w:val="24"/>
          <w:szCs w:val="24"/>
          <w:lang w:val="pt-BR"/>
        </w:rPr>
        <w:t xml:space="preserve"> Tais reuniões são feitas no mesmo lugar </w:t>
      </w:r>
      <w:proofErr w:type="gramStart"/>
      <w:r w:rsidRPr="009211E8">
        <w:rPr>
          <w:rFonts w:ascii="Times New Roman" w:hAnsi="Times New Roman"/>
          <w:sz w:val="24"/>
          <w:szCs w:val="24"/>
          <w:lang w:val="pt-BR"/>
        </w:rPr>
        <w:t>e também</w:t>
      </w:r>
      <w:proofErr w:type="gramEnd"/>
      <w:r w:rsidRPr="009211E8">
        <w:rPr>
          <w:rFonts w:ascii="Times New Roman" w:hAnsi="Times New Roman"/>
          <w:sz w:val="24"/>
          <w:szCs w:val="24"/>
          <w:lang w:val="pt-BR"/>
        </w:rPr>
        <w:t xml:space="preserve"> no mesmo horário e levam geralmente alguns minutos.</w:t>
      </w:r>
    </w:p>
    <w:p w14:paraId="3433D45C" w14:textId="77777777"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b/>
          <w:bCs/>
          <w:sz w:val="24"/>
          <w:szCs w:val="24"/>
          <w:lang w:val="pt-BR"/>
        </w:rPr>
        <w:t xml:space="preserve">Sprint Review Meeting: </w:t>
      </w:r>
      <w:r w:rsidRPr="009211E8">
        <w:rPr>
          <w:rFonts w:ascii="Times New Roman" w:hAnsi="Times New Roman"/>
          <w:sz w:val="24"/>
          <w:szCs w:val="24"/>
          <w:lang w:val="pt-BR"/>
        </w:rPr>
        <w:t>É uma reunião que ocorre no final de cada Sprint, onde os resultados daquela Sprint são confrontados com relação aos objetivos gerais do projeto.</w:t>
      </w:r>
    </w:p>
    <w:p w14:paraId="43668C10" w14:textId="77777777"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b/>
          <w:bCs/>
          <w:sz w:val="24"/>
          <w:szCs w:val="24"/>
          <w:lang w:val="pt-BR"/>
        </w:rPr>
        <w:t xml:space="preserve">Sprint </w:t>
      </w:r>
      <w:proofErr w:type="spellStart"/>
      <w:r w:rsidRPr="009211E8">
        <w:rPr>
          <w:rFonts w:ascii="Times New Roman" w:hAnsi="Times New Roman"/>
          <w:b/>
          <w:bCs/>
          <w:sz w:val="24"/>
          <w:szCs w:val="24"/>
          <w:lang w:val="pt-BR"/>
        </w:rPr>
        <w:t>Retrospective</w:t>
      </w:r>
      <w:proofErr w:type="spellEnd"/>
      <w:r w:rsidRPr="009211E8">
        <w:rPr>
          <w:rFonts w:ascii="Times New Roman" w:hAnsi="Times New Roman"/>
          <w:b/>
          <w:bCs/>
          <w:sz w:val="24"/>
          <w:szCs w:val="24"/>
          <w:lang w:val="pt-BR"/>
        </w:rPr>
        <w:t xml:space="preserve">:  </w:t>
      </w:r>
      <w:r w:rsidRPr="009211E8">
        <w:rPr>
          <w:rFonts w:ascii="Times New Roman" w:hAnsi="Times New Roman"/>
          <w:sz w:val="24"/>
          <w:szCs w:val="24"/>
          <w:lang w:val="pt-BR"/>
        </w:rPr>
        <w:t xml:space="preserve">É uma reunião que ocorre no final do projeto, cujo objetivo é avaliar o que houve de bom e ruim durante o processo de desenvolvimento e verificar possíveis lições aprendias. </w:t>
      </w:r>
    </w:p>
    <w:p w14:paraId="501815F5"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470F312B"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Pr>
          <w:rFonts w:ascii="Times New Roman" w:eastAsia="Times New Roman" w:hAnsi="Times New Roman" w:cs="Times New Roman"/>
          <w:noProof/>
          <w:sz w:val="24"/>
          <w:szCs w:val="24"/>
        </w:rPr>
        <w:lastRenderedPageBreak/>
        <w:drawing>
          <wp:anchor distT="152400" distB="152400" distL="152400" distR="152400" simplePos="0" relativeHeight="251659264" behindDoc="0" locked="0" layoutInCell="1" allowOverlap="1" wp14:anchorId="0408B5FD" wp14:editId="5D3A5DC9">
            <wp:simplePos x="0" y="0"/>
            <wp:positionH relativeFrom="margin">
              <wp:posOffset>708731</wp:posOffset>
            </wp:positionH>
            <wp:positionV relativeFrom="line">
              <wp:posOffset>321173</wp:posOffset>
            </wp:positionV>
            <wp:extent cx="3969893" cy="2258463"/>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16">
                      <a:extLst/>
                    </a:blip>
                    <a:stretch>
                      <a:fillRect/>
                    </a:stretch>
                  </pic:blipFill>
                  <pic:spPr>
                    <a:xfrm>
                      <a:off x="0" y="0"/>
                      <a:ext cx="3969893" cy="2258463"/>
                    </a:xfrm>
                    <a:prstGeom prst="rect">
                      <a:avLst/>
                    </a:prstGeom>
                    <a:ln w="12700" cap="flat">
                      <a:noFill/>
                      <a:miter lim="400000"/>
                    </a:ln>
                    <a:effectLst/>
                  </pic:spPr>
                </pic:pic>
              </a:graphicData>
            </a:graphic>
          </wp:anchor>
        </w:drawing>
      </w:r>
    </w:p>
    <w:p w14:paraId="2CDE1E4E" w14:textId="77777777" w:rsidR="00BD2638" w:rsidRPr="009211E8" w:rsidRDefault="00143E52">
      <w:pPr>
        <w:pStyle w:val="Corpo"/>
        <w:spacing w:line="360" w:lineRule="auto"/>
        <w:jc w:val="both"/>
        <w:rPr>
          <w:rFonts w:ascii="Times New Roman" w:eastAsia="Times New Roman" w:hAnsi="Times New Roman" w:cs="Times New Roman"/>
          <w:sz w:val="20"/>
          <w:szCs w:val="20"/>
          <w:lang w:val="pt-BR"/>
        </w:rPr>
      </w:pPr>
      <w:r w:rsidRPr="009211E8">
        <w:rPr>
          <w:rFonts w:ascii="Times New Roman" w:hAnsi="Times New Roman"/>
          <w:sz w:val="20"/>
          <w:szCs w:val="20"/>
          <w:lang w:val="pt-BR"/>
        </w:rPr>
        <w:t>Figura 3. Descrição básica do fluxo do Scrum. Fonte: https://alanbraz.files.wordpress.com/2011/05/scrum_framework1.png</w:t>
      </w:r>
    </w:p>
    <w:p w14:paraId="603D6E73"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2FC322FF"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6C2255B8" w14:textId="77777777" w:rsidR="00BD2638" w:rsidRPr="009211E8" w:rsidRDefault="00143E52">
      <w:pPr>
        <w:pStyle w:val="Corpo"/>
        <w:spacing w:line="360" w:lineRule="auto"/>
        <w:jc w:val="both"/>
        <w:rPr>
          <w:rFonts w:ascii="Times New Roman" w:eastAsia="Times New Roman" w:hAnsi="Times New Roman" w:cs="Times New Roman"/>
          <w:b/>
          <w:bCs/>
          <w:sz w:val="24"/>
          <w:szCs w:val="24"/>
          <w:lang w:val="pt-BR"/>
        </w:rPr>
      </w:pPr>
      <w:r w:rsidRPr="009211E8">
        <w:rPr>
          <w:rFonts w:ascii="Times New Roman" w:hAnsi="Times New Roman"/>
          <w:b/>
          <w:bCs/>
          <w:sz w:val="24"/>
          <w:szCs w:val="24"/>
          <w:lang w:val="pt-BR"/>
        </w:rPr>
        <w:t xml:space="preserve">2.5. CBL - </w:t>
      </w:r>
      <w:proofErr w:type="spellStart"/>
      <w:r w:rsidRPr="009211E8">
        <w:rPr>
          <w:rFonts w:ascii="Times New Roman" w:hAnsi="Times New Roman"/>
          <w:b/>
          <w:bCs/>
          <w:sz w:val="24"/>
          <w:szCs w:val="24"/>
          <w:lang w:val="pt-BR"/>
        </w:rPr>
        <w:t>Challenge</w:t>
      </w:r>
      <w:proofErr w:type="spellEnd"/>
      <w:r w:rsidRPr="009211E8">
        <w:rPr>
          <w:rFonts w:ascii="Times New Roman" w:hAnsi="Times New Roman"/>
          <w:b/>
          <w:bCs/>
          <w:sz w:val="24"/>
          <w:szCs w:val="24"/>
          <w:lang w:val="pt-BR"/>
        </w:rPr>
        <w:t xml:space="preserve"> </w:t>
      </w:r>
      <w:proofErr w:type="spellStart"/>
      <w:r w:rsidRPr="009211E8">
        <w:rPr>
          <w:rFonts w:ascii="Times New Roman" w:hAnsi="Times New Roman"/>
          <w:b/>
          <w:bCs/>
          <w:sz w:val="24"/>
          <w:szCs w:val="24"/>
          <w:lang w:val="pt-BR"/>
        </w:rPr>
        <w:t>Based</w:t>
      </w:r>
      <w:proofErr w:type="spellEnd"/>
      <w:r w:rsidRPr="009211E8">
        <w:rPr>
          <w:rFonts w:ascii="Times New Roman" w:hAnsi="Times New Roman"/>
          <w:b/>
          <w:bCs/>
          <w:sz w:val="24"/>
          <w:szCs w:val="24"/>
          <w:lang w:val="pt-BR"/>
        </w:rPr>
        <w:t xml:space="preserve"> Learning</w:t>
      </w:r>
    </w:p>
    <w:p w14:paraId="7C3F5FD0" w14:textId="77777777" w:rsidR="00BD2638" w:rsidRPr="009211E8" w:rsidRDefault="00BD2638">
      <w:pPr>
        <w:pStyle w:val="Corpo"/>
        <w:spacing w:line="360" w:lineRule="auto"/>
        <w:jc w:val="both"/>
        <w:rPr>
          <w:rFonts w:ascii="Times New Roman" w:eastAsia="Times New Roman" w:hAnsi="Times New Roman" w:cs="Times New Roman"/>
          <w:b/>
          <w:bCs/>
          <w:sz w:val="24"/>
          <w:szCs w:val="24"/>
          <w:lang w:val="pt-BR"/>
        </w:rPr>
      </w:pPr>
    </w:p>
    <w:p w14:paraId="264BA507" w14:textId="079F3F4A"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O CBL - </w:t>
      </w:r>
      <w:proofErr w:type="spellStart"/>
      <w:r w:rsidRPr="009211E8">
        <w:rPr>
          <w:rFonts w:ascii="Times New Roman" w:hAnsi="Times New Roman"/>
          <w:sz w:val="24"/>
          <w:szCs w:val="24"/>
          <w:lang w:val="pt-BR"/>
        </w:rPr>
        <w:t>Challenge</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Based</w:t>
      </w:r>
      <w:proofErr w:type="spellEnd"/>
      <w:r w:rsidRPr="009211E8">
        <w:rPr>
          <w:rFonts w:ascii="Times New Roman" w:hAnsi="Times New Roman"/>
          <w:sz w:val="24"/>
          <w:szCs w:val="24"/>
          <w:lang w:val="pt-BR"/>
        </w:rPr>
        <w:t xml:space="preserve"> Learning - é um projeto da Apple voltado para a educação, </w:t>
      </w:r>
      <w:del w:id="368" w:author="elizamarysouza@gmail.com" w:date="2018-04-10T14:51:00Z">
        <w:r w:rsidRPr="009211E8" w:rsidDel="00EF3016">
          <w:rPr>
            <w:rFonts w:ascii="Times New Roman" w:hAnsi="Times New Roman"/>
            <w:sz w:val="24"/>
            <w:szCs w:val="24"/>
            <w:lang w:val="pt-BR"/>
          </w:rPr>
          <w:delText>constituindo em</w:delText>
        </w:r>
      </w:del>
      <w:ins w:id="369" w:author="elizamarysouza@gmail.com" w:date="2018-04-10T14:51:00Z">
        <w:r w:rsidR="00EF3016">
          <w:rPr>
            <w:rFonts w:ascii="Times New Roman" w:hAnsi="Times New Roman"/>
            <w:sz w:val="24"/>
            <w:szCs w:val="24"/>
            <w:lang w:val="pt-BR"/>
          </w:rPr>
          <w:t>é</w:t>
        </w:r>
      </w:ins>
      <w:r w:rsidRPr="009211E8">
        <w:rPr>
          <w:rFonts w:ascii="Times New Roman" w:hAnsi="Times New Roman"/>
          <w:sz w:val="24"/>
          <w:szCs w:val="24"/>
          <w:lang w:val="pt-BR"/>
        </w:rPr>
        <w:t xml:space="preserve"> uma “metodologia” (</w:t>
      </w:r>
      <w:del w:id="370" w:author="elizamarysouza@gmail.com" w:date="2018-04-10T14:51:00Z">
        <w:r w:rsidRPr="009211E8" w:rsidDel="00EF3016">
          <w:rPr>
            <w:rFonts w:ascii="Times New Roman" w:hAnsi="Times New Roman"/>
            <w:sz w:val="24"/>
            <w:szCs w:val="24"/>
            <w:lang w:val="pt-BR"/>
          </w:rPr>
          <w:delText xml:space="preserve">em suma, </w:delText>
        </w:r>
      </w:del>
      <w:r w:rsidRPr="009211E8">
        <w:rPr>
          <w:rFonts w:ascii="Times New Roman" w:hAnsi="Times New Roman"/>
          <w:sz w:val="24"/>
          <w:szCs w:val="24"/>
          <w:lang w:val="pt-BR"/>
        </w:rPr>
        <w:t>o CBL é referenciado pela empresa como sendo um framework) multidisciplinar de ensino e aprendizagem que pode ser usada em nível acadêmico</w:t>
      </w:r>
      <w:ins w:id="371" w:author="elizamarysouza@gmail.com" w:date="2018-04-10T14:51:00Z">
        <w:r w:rsidR="00EF3016">
          <w:rPr>
            <w:rFonts w:ascii="Times New Roman" w:hAnsi="Times New Roman"/>
            <w:sz w:val="24"/>
            <w:szCs w:val="24"/>
            <w:lang w:val="pt-BR"/>
          </w:rPr>
          <w:t xml:space="preserve">. Seu principal </w:t>
        </w:r>
      </w:ins>
      <w:del w:id="372" w:author="elizamarysouza@gmail.com" w:date="2018-04-10T14:51:00Z">
        <w:r w:rsidRPr="009211E8" w:rsidDel="00EF3016">
          <w:rPr>
            <w:rFonts w:ascii="Times New Roman" w:hAnsi="Times New Roman"/>
            <w:sz w:val="24"/>
            <w:szCs w:val="24"/>
            <w:lang w:val="pt-BR"/>
          </w:rPr>
          <w:delText xml:space="preserve">, tendo como principal </w:delText>
        </w:r>
      </w:del>
      <w:r w:rsidRPr="009211E8">
        <w:rPr>
          <w:rFonts w:ascii="Times New Roman" w:hAnsi="Times New Roman"/>
          <w:sz w:val="24"/>
          <w:szCs w:val="24"/>
          <w:lang w:val="pt-BR"/>
        </w:rPr>
        <w:t xml:space="preserve">objetivo </w:t>
      </w:r>
      <w:ins w:id="373" w:author="elizamarysouza@gmail.com" w:date="2018-04-10T14:51:00Z">
        <w:r w:rsidR="00EF3016">
          <w:rPr>
            <w:rFonts w:ascii="Times New Roman" w:hAnsi="Times New Roman"/>
            <w:sz w:val="24"/>
            <w:szCs w:val="24"/>
            <w:lang w:val="pt-BR"/>
          </w:rPr>
          <w:t xml:space="preserve">é </w:t>
        </w:r>
      </w:ins>
      <w:r w:rsidRPr="009211E8">
        <w:rPr>
          <w:rFonts w:ascii="Times New Roman" w:hAnsi="Times New Roman"/>
          <w:sz w:val="24"/>
          <w:szCs w:val="24"/>
          <w:lang w:val="pt-BR"/>
        </w:rPr>
        <w:t xml:space="preserve">incentivar o desenvolvimento de soluções tecnológicas para </w:t>
      </w:r>
      <w:del w:id="374" w:author="elizamarysouza@gmail.com" w:date="2018-04-10T14:51:00Z">
        <w:r w:rsidRPr="009211E8" w:rsidDel="00EF3016">
          <w:rPr>
            <w:rFonts w:ascii="Times New Roman" w:hAnsi="Times New Roman"/>
            <w:sz w:val="24"/>
            <w:szCs w:val="24"/>
            <w:lang w:val="pt-BR"/>
          </w:rPr>
          <w:delText xml:space="preserve">algum </w:delText>
        </w:r>
      </w:del>
      <w:ins w:id="375" w:author="elizamarysouza@gmail.com" w:date="2018-04-10T14:51:00Z">
        <w:r w:rsidR="00EF3016" w:rsidRPr="009211E8">
          <w:rPr>
            <w:rFonts w:ascii="Times New Roman" w:hAnsi="Times New Roman"/>
            <w:sz w:val="24"/>
            <w:szCs w:val="24"/>
            <w:lang w:val="pt-BR"/>
          </w:rPr>
          <w:t>algu</w:t>
        </w:r>
        <w:r w:rsidR="00EF3016">
          <w:rPr>
            <w:rFonts w:ascii="Times New Roman" w:hAnsi="Times New Roman"/>
            <w:sz w:val="24"/>
            <w:szCs w:val="24"/>
            <w:lang w:val="pt-BR"/>
          </w:rPr>
          <w:t>ns</w:t>
        </w:r>
        <w:r w:rsidR="00EF3016" w:rsidRPr="009211E8">
          <w:rPr>
            <w:rFonts w:ascii="Times New Roman" w:hAnsi="Times New Roman"/>
            <w:sz w:val="24"/>
            <w:szCs w:val="24"/>
            <w:lang w:val="pt-BR"/>
          </w:rPr>
          <w:t xml:space="preserve"> </w:t>
        </w:r>
      </w:ins>
      <w:r w:rsidRPr="009211E8">
        <w:rPr>
          <w:rFonts w:ascii="Times New Roman" w:hAnsi="Times New Roman"/>
          <w:sz w:val="24"/>
          <w:szCs w:val="24"/>
          <w:lang w:val="pt-BR"/>
        </w:rPr>
        <w:t>problema</w:t>
      </w:r>
      <w:ins w:id="376" w:author="elizamarysouza@gmail.com" w:date="2018-04-10T14:51:00Z">
        <w:r w:rsidR="00EF3016">
          <w:rPr>
            <w:rFonts w:ascii="Times New Roman" w:hAnsi="Times New Roman"/>
            <w:sz w:val="24"/>
            <w:szCs w:val="24"/>
            <w:lang w:val="pt-BR"/>
          </w:rPr>
          <w:t>s</w:t>
        </w:r>
      </w:ins>
      <w:r w:rsidRPr="009211E8">
        <w:rPr>
          <w:rFonts w:ascii="Times New Roman" w:hAnsi="Times New Roman"/>
          <w:sz w:val="24"/>
          <w:szCs w:val="24"/>
          <w:lang w:val="pt-BR"/>
        </w:rPr>
        <w:t xml:space="preserve"> específico</w:t>
      </w:r>
      <w:ins w:id="377" w:author="elizamarysouza@gmail.com" w:date="2018-04-10T14:51:00Z">
        <w:r w:rsidR="00EF3016">
          <w:rPr>
            <w:rFonts w:ascii="Times New Roman" w:hAnsi="Times New Roman"/>
            <w:sz w:val="24"/>
            <w:szCs w:val="24"/>
            <w:lang w:val="pt-BR"/>
          </w:rPr>
          <w:t xml:space="preserve">s, </w:t>
        </w:r>
      </w:ins>
      <w:ins w:id="378" w:author="elizamarysouza@gmail.com" w:date="2018-04-10T14:52:00Z">
        <w:r w:rsidR="00EF3016">
          <w:rPr>
            <w:rFonts w:ascii="Times New Roman" w:hAnsi="Times New Roman"/>
            <w:sz w:val="24"/>
            <w:szCs w:val="24"/>
            <w:lang w:val="pt-BR"/>
          </w:rPr>
          <w:t xml:space="preserve">por exemplo, </w:t>
        </w:r>
        <w:commentRangeStart w:id="379"/>
        <w:r w:rsidR="00EF3016">
          <w:rPr>
            <w:rFonts w:ascii="Times New Roman" w:hAnsi="Times New Roman"/>
            <w:sz w:val="24"/>
            <w:szCs w:val="24"/>
            <w:lang w:val="pt-BR"/>
          </w:rPr>
          <w:t>XXXX</w:t>
        </w:r>
      </w:ins>
      <w:r w:rsidRPr="009211E8">
        <w:rPr>
          <w:rFonts w:ascii="Times New Roman" w:hAnsi="Times New Roman"/>
          <w:sz w:val="24"/>
          <w:szCs w:val="24"/>
          <w:lang w:val="pt-BR"/>
        </w:rPr>
        <w:t xml:space="preserve"> </w:t>
      </w:r>
      <w:commentRangeEnd w:id="379"/>
      <w:r w:rsidR="00EF3016">
        <w:rPr>
          <w:rStyle w:val="Refdecomentrio"/>
          <w:rFonts w:ascii="Times New Roman" w:hAnsi="Times New Roman" w:cs="Times New Roman"/>
          <w:color w:val="auto"/>
          <w:lang w:eastAsia="en-US"/>
        </w:rPr>
        <w:commentReference w:id="379"/>
      </w:r>
      <w:r w:rsidRPr="009211E8">
        <w:rPr>
          <w:rFonts w:ascii="Times New Roman" w:hAnsi="Times New Roman"/>
          <w:sz w:val="24"/>
          <w:szCs w:val="24"/>
          <w:lang w:val="pt-BR"/>
        </w:rPr>
        <w:t xml:space="preserve">(NICHOLS; CATOR; TORRES,2016). </w:t>
      </w:r>
    </w:p>
    <w:p w14:paraId="3F06B7C3" w14:textId="730F8970"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O projeto do CBL </w:t>
      </w:r>
      <w:del w:id="380" w:author="elizamarysouza@gmail.com" w:date="2018-04-10T14:53:00Z">
        <w:r w:rsidRPr="009211E8" w:rsidDel="00EF3016">
          <w:rPr>
            <w:rFonts w:ascii="Times New Roman" w:hAnsi="Times New Roman"/>
            <w:sz w:val="24"/>
            <w:szCs w:val="24"/>
            <w:lang w:val="pt-BR"/>
          </w:rPr>
          <w:delText xml:space="preserve">advém </w:delText>
        </w:r>
      </w:del>
      <w:ins w:id="381" w:author="elizamarysouza@gmail.com" w:date="2018-04-10T14:53:00Z">
        <w:r w:rsidR="00EF3016">
          <w:rPr>
            <w:rFonts w:ascii="Times New Roman" w:hAnsi="Times New Roman"/>
            <w:sz w:val="24"/>
            <w:szCs w:val="24"/>
            <w:lang w:val="pt-BR"/>
          </w:rPr>
          <w:t>foi originado</w:t>
        </w:r>
        <w:r w:rsidR="00EF3016" w:rsidRPr="009211E8">
          <w:rPr>
            <w:rFonts w:ascii="Times New Roman" w:hAnsi="Times New Roman"/>
            <w:sz w:val="24"/>
            <w:szCs w:val="24"/>
            <w:lang w:val="pt-BR"/>
          </w:rPr>
          <w:t xml:space="preserve"> </w:t>
        </w:r>
      </w:ins>
      <w:r w:rsidRPr="009211E8">
        <w:rPr>
          <w:rFonts w:ascii="Times New Roman" w:hAnsi="Times New Roman"/>
          <w:sz w:val="24"/>
          <w:szCs w:val="24"/>
          <w:lang w:val="pt-BR"/>
        </w:rPr>
        <w:t xml:space="preserve">do projeto ACOT2 </w:t>
      </w:r>
      <w:del w:id="382" w:author="elizamarysouza@gmail.com" w:date="2018-04-10T14:53:00Z">
        <w:r w:rsidRPr="009211E8" w:rsidDel="00EF3016">
          <w:rPr>
            <w:rFonts w:ascii="Times New Roman" w:hAnsi="Times New Roman"/>
            <w:sz w:val="24"/>
            <w:szCs w:val="24"/>
            <w:lang w:val="pt-BR"/>
          </w:rPr>
          <w:delText xml:space="preserve">- </w:delText>
        </w:r>
      </w:del>
      <w:ins w:id="383" w:author="elizamarysouza@gmail.com" w:date="2018-04-10T14:53:00Z">
        <w:r w:rsidR="00EF3016">
          <w:rPr>
            <w:rFonts w:ascii="Times New Roman" w:hAnsi="Times New Roman"/>
            <w:sz w:val="24"/>
            <w:szCs w:val="24"/>
            <w:lang w:val="pt-BR"/>
          </w:rPr>
          <w:t>(</w:t>
        </w:r>
      </w:ins>
      <w:r w:rsidRPr="009211E8">
        <w:rPr>
          <w:rFonts w:ascii="Times New Roman" w:hAnsi="Times New Roman"/>
          <w:sz w:val="24"/>
          <w:szCs w:val="24"/>
          <w:lang w:val="pt-BR"/>
        </w:rPr>
        <w:t xml:space="preserve">Apple </w:t>
      </w:r>
      <w:proofErr w:type="spellStart"/>
      <w:r w:rsidRPr="009211E8">
        <w:rPr>
          <w:rFonts w:ascii="Times New Roman" w:hAnsi="Times New Roman"/>
          <w:sz w:val="24"/>
          <w:szCs w:val="24"/>
          <w:lang w:val="pt-BR"/>
        </w:rPr>
        <w:t>Classrooms</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of</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Tomorrow-Today</w:t>
      </w:r>
      <w:proofErr w:type="spellEnd"/>
      <w:ins w:id="384" w:author="elizamarysouza@gmail.com" w:date="2018-04-10T14:53:00Z">
        <w:r w:rsidR="00EF3016">
          <w:rPr>
            <w:rFonts w:ascii="Times New Roman" w:hAnsi="Times New Roman"/>
            <w:sz w:val="24"/>
            <w:szCs w:val="24"/>
            <w:lang w:val="pt-BR"/>
          </w:rPr>
          <w:t>)</w:t>
        </w:r>
      </w:ins>
      <w:r w:rsidRPr="009211E8">
        <w:rPr>
          <w:rFonts w:ascii="Times New Roman" w:hAnsi="Times New Roman"/>
          <w:sz w:val="24"/>
          <w:szCs w:val="24"/>
          <w:lang w:val="pt-BR"/>
        </w:rPr>
        <w:t xml:space="preserve"> </w:t>
      </w:r>
      <w:del w:id="385" w:author="elizamarysouza@gmail.com" w:date="2018-04-10T14:53:00Z">
        <w:r w:rsidRPr="009211E8" w:rsidDel="00EF3016">
          <w:rPr>
            <w:rFonts w:ascii="Times New Roman" w:hAnsi="Times New Roman"/>
            <w:sz w:val="24"/>
            <w:szCs w:val="24"/>
            <w:lang w:val="pt-BR"/>
          </w:rPr>
          <w:delText xml:space="preserve">-  </w:delText>
        </w:r>
      </w:del>
      <w:r w:rsidRPr="009211E8">
        <w:rPr>
          <w:rFonts w:ascii="Times New Roman" w:hAnsi="Times New Roman"/>
          <w:sz w:val="24"/>
          <w:szCs w:val="24"/>
          <w:lang w:val="pt-BR"/>
        </w:rPr>
        <w:t xml:space="preserve">cujo principal </w:t>
      </w:r>
      <w:del w:id="386" w:author="elizamarysouza@gmail.com" w:date="2018-04-10T14:53:00Z">
        <w:r w:rsidRPr="009211E8" w:rsidDel="00EF3016">
          <w:rPr>
            <w:rFonts w:ascii="Times New Roman" w:hAnsi="Times New Roman"/>
            <w:sz w:val="24"/>
            <w:szCs w:val="24"/>
            <w:lang w:val="pt-BR"/>
          </w:rPr>
          <w:delText xml:space="preserve">foco </w:delText>
        </w:r>
      </w:del>
      <w:ins w:id="387" w:author="elizamarysouza@gmail.com" w:date="2018-04-10T14:53:00Z">
        <w:r w:rsidR="00EF3016">
          <w:rPr>
            <w:rFonts w:ascii="Times New Roman" w:hAnsi="Times New Roman"/>
            <w:sz w:val="24"/>
            <w:szCs w:val="24"/>
            <w:lang w:val="pt-BR"/>
          </w:rPr>
          <w:t>objetivo</w:t>
        </w:r>
        <w:r w:rsidR="00EF3016" w:rsidRPr="009211E8">
          <w:rPr>
            <w:rFonts w:ascii="Times New Roman" w:hAnsi="Times New Roman"/>
            <w:sz w:val="24"/>
            <w:szCs w:val="24"/>
            <w:lang w:val="pt-BR"/>
          </w:rPr>
          <w:t xml:space="preserve"> </w:t>
        </w:r>
      </w:ins>
      <w:r w:rsidRPr="009211E8">
        <w:rPr>
          <w:rFonts w:ascii="Times New Roman" w:hAnsi="Times New Roman"/>
          <w:sz w:val="24"/>
          <w:szCs w:val="24"/>
          <w:lang w:val="pt-BR"/>
        </w:rPr>
        <w:t xml:space="preserve">era identificar os princípios de design </w:t>
      </w:r>
      <w:r>
        <w:rPr>
          <w:rFonts w:ascii="Times New Roman" w:hAnsi="Times New Roman"/>
          <w:sz w:val="24"/>
          <w:szCs w:val="24"/>
          <w:lang w:val="pt-PT"/>
        </w:rPr>
        <w:t>essenciais de um ambiente de aprendizagem do s</w:t>
      </w:r>
      <w:r>
        <w:rPr>
          <w:rFonts w:ascii="Times New Roman" w:hAnsi="Times New Roman"/>
          <w:sz w:val="24"/>
          <w:szCs w:val="24"/>
          <w:lang w:val="fr-FR"/>
        </w:rPr>
        <w:t>é</w:t>
      </w:r>
      <w:r>
        <w:rPr>
          <w:rFonts w:ascii="Times New Roman" w:hAnsi="Times New Roman"/>
          <w:sz w:val="24"/>
          <w:szCs w:val="24"/>
          <w:lang w:val="pt-PT"/>
        </w:rPr>
        <w:t>culo XXI</w:t>
      </w:r>
      <w:r w:rsidRPr="009211E8">
        <w:rPr>
          <w:rFonts w:ascii="Times New Roman" w:hAnsi="Times New Roman"/>
          <w:sz w:val="24"/>
          <w:szCs w:val="24"/>
          <w:lang w:val="pt-BR"/>
        </w:rPr>
        <w:t>. Com base em todas as experiências adquiridas do ACOT2 e com apoio de docentes agregados ao projeto e de várias instituições, a Apple então decide colocar o CBL em testes em 2008 (NICHOLS; CATOR; TORRES,2016)</w:t>
      </w:r>
    </w:p>
    <w:p w14:paraId="264D809C" w14:textId="62DD5305" w:rsidR="00EF3016" w:rsidRDefault="00143E52" w:rsidP="00EF3016">
      <w:pPr>
        <w:pStyle w:val="Corpo"/>
        <w:spacing w:line="360" w:lineRule="auto"/>
        <w:ind w:firstLine="1134"/>
        <w:jc w:val="both"/>
        <w:rPr>
          <w:ins w:id="388" w:author="elizamarysouza@gmail.com" w:date="2018-04-10T14:47:00Z"/>
          <w:rFonts w:ascii="Times New Roman" w:hAnsi="Times New Roman"/>
          <w:sz w:val="24"/>
          <w:szCs w:val="24"/>
          <w:lang w:val="pt-BR"/>
        </w:rPr>
        <w:pPrChange w:id="389" w:author="elizamarysouza@gmail.com" w:date="2018-04-10T14:47:00Z">
          <w:pPr>
            <w:pStyle w:val="Corpo"/>
            <w:spacing w:line="360" w:lineRule="auto"/>
            <w:ind w:firstLine="1134"/>
            <w:jc w:val="center"/>
          </w:pPr>
        </w:pPrChange>
      </w:pPr>
      <w:del w:id="390" w:author="elizamarysouza@gmail.com" w:date="2018-04-10T14:47:00Z">
        <w:r w:rsidRPr="009211E8" w:rsidDel="00EF3016">
          <w:rPr>
            <w:rFonts w:ascii="Times New Roman" w:hAnsi="Times New Roman"/>
            <w:sz w:val="24"/>
            <w:szCs w:val="24"/>
            <w:lang w:val="pt-BR"/>
          </w:rPr>
          <w:delText xml:space="preserve">.  </w:delText>
        </w:r>
      </w:del>
      <w:del w:id="391" w:author="elizamarysouza@gmail.com" w:date="2018-04-10T14:49:00Z">
        <w:r w:rsidRPr="009211E8" w:rsidDel="00EF3016">
          <w:rPr>
            <w:rFonts w:ascii="Times New Roman" w:hAnsi="Times New Roman"/>
            <w:sz w:val="24"/>
            <w:szCs w:val="24"/>
            <w:lang w:val="pt-BR"/>
          </w:rPr>
          <w:delText>A essência do</w:delText>
        </w:r>
      </w:del>
      <w:ins w:id="392" w:author="elizamarysouza@gmail.com" w:date="2018-04-10T14:53:00Z">
        <w:r w:rsidR="00EF3016">
          <w:rPr>
            <w:rFonts w:ascii="Times New Roman" w:hAnsi="Times New Roman"/>
            <w:sz w:val="24"/>
            <w:szCs w:val="24"/>
            <w:lang w:val="pt-BR"/>
          </w:rPr>
          <w:t>Este</w:t>
        </w:r>
      </w:ins>
      <w:r w:rsidRPr="009211E8">
        <w:rPr>
          <w:rFonts w:ascii="Times New Roman" w:hAnsi="Times New Roman"/>
          <w:sz w:val="24"/>
          <w:szCs w:val="24"/>
          <w:lang w:val="pt-BR"/>
        </w:rPr>
        <w:t xml:space="preserve"> </w:t>
      </w:r>
      <w:commentRangeStart w:id="393"/>
      <w:r w:rsidRPr="009211E8">
        <w:rPr>
          <w:rFonts w:ascii="Times New Roman" w:hAnsi="Times New Roman"/>
          <w:sz w:val="24"/>
          <w:szCs w:val="24"/>
          <w:lang w:val="pt-BR"/>
        </w:rPr>
        <w:t>framework</w:t>
      </w:r>
      <w:ins w:id="394" w:author="elizamarysouza@gmail.com" w:date="2018-04-10T14:54:00Z">
        <w:r w:rsidR="00EF3016">
          <w:rPr>
            <w:rFonts w:ascii="Times New Roman" w:hAnsi="Times New Roman"/>
            <w:sz w:val="24"/>
            <w:szCs w:val="24"/>
            <w:lang w:val="pt-BR"/>
          </w:rPr>
          <w:t xml:space="preserve"> (CBL)</w:t>
        </w:r>
      </w:ins>
      <w:r w:rsidRPr="009211E8">
        <w:rPr>
          <w:rFonts w:ascii="Times New Roman" w:hAnsi="Times New Roman"/>
          <w:sz w:val="24"/>
          <w:szCs w:val="24"/>
          <w:lang w:val="pt-BR"/>
        </w:rPr>
        <w:t xml:space="preserve"> </w:t>
      </w:r>
      <w:commentRangeEnd w:id="393"/>
      <w:r w:rsidR="00EF3016">
        <w:rPr>
          <w:rStyle w:val="Refdecomentrio"/>
          <w:rFonts w:ascii="Times New Roman" w:hAnsi="Times New Roman" w:cs="Times New Roman"/>
          <w:color w:val="auto"/>
          <w:lang w:eastAsia="en-US"/>
        </w:rPr>
        <w:commentReference w:id="393"/>
      </w:r>
      <w:r w:rsidRPr="009211E8">
        <w:rPr>
          <w:rFonts w:ascii="Times New Roman" w:hAnsi="Times New Roman"/>
          <w:sz w:val="24"/>
          <w:szCs w:val="24"/>
          <w:lang w:val="pt-BR"/>
        </w:rPr>
        <w:t xml:space="preserve">consiste, </w:t>
      </w:r>
      <w:del w:id="395" w:author="elizamarysouza@gmail.com" w:date="2018-04-10T14:49:00Z">
        <w:r w:rsidRPr="009211E8" w:rsidDel="00EF3016">
          <w:rPr>
            <w:rFonts w:ascii="Times New Roman" w:hAnsi="Times New Roman"/>
            <w:sz w:val="24"/>
            <w:szCs w:val="24"/>
            <w:lang w:val="pt-BR"/>
          </w:rPr>
          <w:delText xml:space="preserve">basicamente, </w:delText>
        </w:r>
      </w:del>
      <w:r w:rsidRPr="009211E8">
        <w:rPr>
          <w:rFonts w:ascii="Times New Roman" w:hAnsi="Times New Roman"/>
          <w:sz w:val="24"/>
          <w:szCs w:val="24"/>
          <w:lang w:val="pt-BR"/>
        </w:rPr>
        <w:t xml:space="preserve">em propor uma ideia para a solução de um problema em potencial, realizando pesquisas e propondo uma possível solução, que no final do processo é apresentado e, caso </w:t>
      </w:r>
      <w:del w:id="396" w:author="elizamarysouza@gmail.com" w:date="2018-04-10T14:49:00Z">
        <w:r w:rsidRPr="009211E8" w:rsidDel="00EF3016">
          <w:rPr>
            <w:rFonts w:ascii="Times New Roman" w:hAnsi="Times New Roman"/>
            <w:sz w:val="24"/>
            <w:szCs w:val="24"/>
            <w:lang w:val="pt-BR"/>
          </w:rPr>
          <w:delText>convenha</w:delText>
        </w:r>
      </w:del>
      <w:ins w:id="397" w:author="elizamarysouza@gmail.com" w:date="2018-04-10T14:49:00Z">
        <w:r w:rsidR="00EF3016">
          <w:rPr>
            <w:rFonts w:ascii="Times New Roman" w:hAnsi="Times New Roman"/>
            <w:sz w:val="24"/>
            <w:szCs w:val="24"/>
            <w:lang w:val="pt-BR"/>
          </w:rPr>
          <w:t>seja aprovado</w:t>
        </w:r>
      </w:ins>
      <w:r w:rsidRPr="009211E8">
        <w:rPr>
          <w:rFonts w:ascii="Times New Roman" w:hAnsi="Times New Roman"/>
          <w:sz w:val="24"/>
          <w:szCs w:val="24"/>
          <w:lang w:val="pt-BR"/>
        </w:rPr>
        <w:t>,</w:t>
      </w:r>
      <w:ins w:id="398" w:author="elizamarysouza@gmail.com" w:date="2018-04-10T14:49:00Z">
        <w:r w:rsidR="00EF3016">
          <w:rPr>
            <w:rFonts w:ascii="Times New Roman" w:hAnsi="Times New Roman"/>
            <w:sz w:val="24"/>
            <w:szCs w:val="24"/>
            <w:lang w:val="pt-BR"/>
          </w:rPr>
          <w:t xml:space="preserve"> </w:t>
        </w:r>
      </w:ins>
      <w:ins w:id="399" w:author="elizamarysouza@gmail.com" w:date="2018-04-10T14:50:00Z">
        <w:r w:rsidR="00EF3016">
          <w:rPr>
            <w:rFonts w:ascii="Times New Roman" w:hAnsi="Times New Roman"/>
            <w:sz w:val="24"/>
            <w:szCs w:val="24"/>
            <w:lang w:val="pt-BR"/>
          </w:rPr>
          <w:t>é</w:t>
        </w:r>
      </w:ins>
      <w:r w:rsidRPr="009211E8">
        <w:rPr>
          <w:rFonts w:ascii="Times New Roman" w:hAnsi="Times New Roman"/>
          <w:sz w:val="24"/>
          <w:szCs w:val="24"/>
          <w:lang w:val="pt-BR"/>
        </w:rPr>
        <w:t xml:space="preserve"> distribuído a comunidade. A figura</w:t>
      </w:r>
      <w:r w:rsidRPr="009211E8">
        <w:rPr>
          <w:rFonts w:ascii="Times New Roman" w:hAnsi="Times New Roman"/>
          <w:color w:val="FF2C21"/>
          <w:sz w:val="24"/>
          <w:szCs w:val="24"/>
          <w:lang w:val="pt-BR"/>
        </w:rPr>
        <w:t xml:space="preserve"> </w:t>
      </w:r>
      <w:r w:rsidRPr="009211E8">
        <w:rPr>
          <w:rFonts w:ascii="Times New Roman" w:hAnsi="Times New Roman"/>
          <w:sz w:val="24"/>
          <w:szCs w:val="24"/>
          <w:lang w:val="pt-BR"/>
        </w:rPr>
        <w:t xml:space="preserve">4 </w:t>
      </w:r>
      <w:del w:id="400" w:author="elizamarysouza@gmail.com" w:date="2018-04-10T14:50:00Z">
        <w:r w:rsidRPr="009211E8" w:rsidDel="00EF3016">
          <w:rPr>
            <w:rFonts w:ascii="Times New Roman" w:hAnsi="Times New Roman"/>
            <w:sz w:val="24"/>
            <w:szCs w:val="24"/>
            <w:lang w:val="pt-BR"/>
          </w:rPr>
          <w:delText xml:space="preserve">elucida </w:delText>
        </w:r>
      </w:del>
      <w:ins w:id="401" w:author="elizamarysouza@gmail.com" w:date="2018-04-10T14:50:00Z">
        <w:r w:rsidR="00EF3016">
          <w:rPr>
            <w:rFonts w:ascii="Times New Roman" w:hAnsi="Times New Roman"/>
            <w:sz w:val="24"/>
            <w:szCs w:val="24"/>
            <w:lang w:val="pt-BR"/>
          </w:rPr>
          <w:t>mostra</w:t>
        </w:r>
        <w:r w:rsidR="00EF3016" w:rsidRPr="009211E8">
          <w:rPr>
            <w:rFonts w:ascii="Times New Roman" w:hAnsi="Times New Roman"/>
            <w:sz w:val="24"/>
            <w:szCs w:val="24"/>
            <w:lang w:val="pt-BR"/>
          </w:rPr>
          <w:t xml:space="preserve"> </w:t>
        </w:r>
      </w:ins>
      <w:r w:rsidRPr="009211E8">
        <w:rPr>
          <w:rFonts w:ascii="Times New Roman" w:hAnsi="Times New Roman"/>
          <w:sz w:val="24"/>
          <w:szCs w:val="24"/>
          <w:lang w:val="pt-BR"/>
        </w:rPr>
        <w:t>a estrutura d</w:t>
      </w:r>
      <w:del w:id="402" w:author="elizamarysouza@gmail.com" w:date="2018-04-10T14:50:00Z">
        <w:r w:rsidRPr="009211E8" w:rsidDel="00EF3016">
          <w:rPr>
            <w:rFonts w:ascii="Times New Roman" w:hAnsi="Times New Roman"/>
            <w:sz w:val="24"/>
            <w:szCs w:val="24"/>
            <w:lang w:val="pt-BR"/>
          </w:rPr>
          <w:delText>o</w:delText>
        </w:r>
      </w:del>
      <w:proofErr w:type="gramStart"/>
      <w:ins w:id="403" w:author="elizamarysouza@gmail.com" w:date="2018-04-10T14:50:00Z">
        <w:r w:rsidR="00EF3016">
          <w:rPr>
            <w:rFonts w:ascii="Times New Roman" w:hAnsi="Times New Roman"/>
            <w:sz w:val="24"/>
            <w:szCs w:val="24"/>
            <w:lang w:val="pt-BR"/>
          </w:rPr>
          <w:t>es</w:t>
        </w:r>
      </w:ins>
      <w:ins w:id="404" w:author="elizamarysouza@gmail.com" w:date="2018-04-10T14:54:00Z">
        <w:r w:rsidR="00EF3016">
          <w:rPr>
            <w:rFonts w:ascii="Times New Roman" w:hAnsi="Times New Roman"/>
            <w:sz w:val="24"/>
            <w:szCs w:val="24"/>
            <w:lang w:val="pt-BR"/>
          </w:rPr>
          <w:t>t</w:t>
        </w:r>
      </w:ins>
      <w:ins w:id="405" w:author="elizamarysouza@gmail.com" w:date="2018-04-10T14:50:00Z">
        <w:r w:rsidR="00EF3016">
          <w:rPr>
            <w:rFonts w:ascii="Times New Roman" w:hAnsi="Times New Roman"/>
            <w:sz w:val="24"/>
            <w:szCs w:val="24"/>
            <w:lang w:val="pt-BR"/>
          </w:rPr>
          <w:t>e</w:t>
        </w:r>
      </w:ins>
      <w:r w:rsidRPr="009211E8">
        <w:rPr>
          <w:rFonts w:ascii="Times New Roman" w:hAnsi="Times New Roman"/>
          <w:sz w:val="24"/>
          <w:szCs w:val="24"/>
          <w:lang w:val="pt-BR"/>
        </w:rPr>
        <w:t xml:space="preserve"> framework</w:t>
      </w:r>
      <w:ins w:id="406" w:author="elizamarysouza@gmail.com" w:date="2018-04-10T14:55:00Z">
        <w:r w:rsidR="00EF3016">
          <w:rPr>
            <w:rFonts w:ascii="Times New Roman" w:hAnsi="Times New Roman"/>
            <w:sz w:val="24"/>
            <w:szCs w:val="24"/>
            <w:lang w:val="pt-BR"/>
          </w:rPr>
          <w:t xml:space="preserve"> em seguida são</w:t>
        </w:r>
        <w:proofErr w:type="gramEnd"/>
        <w:r w:rsidR="00EF3016">
          <w:rPr>
            <w:rFonts w:ascii="Times New Roman" w:hAnsi="Times New Roman"/>
            <w:sz w:val="24"/>
            <w:szCs w:val="24"/>
            <w:lang w:val="pt-BR"/>
          </w:rPr>
          <w:t xml:space="preserve"> descritos as etapas </w:t>
        </w:r>
        <w:r w:rsidR="00001453">
          <w:rPr>
            <w:rFonts w:ascii="Times New Roman" w:hAnsi="Times New Roman"/>
            <w:sz w:val="24"/>
            <w:szCs w:val="24"/>
            <w:lang w:val="pt-BR"/>
          </w:rPr>
          <w:t>do framework:</w:t>
        </w:r>
      </w:ins>
      <w:del w:id="407" w:author="elizamarysouza@gmail.com" w:date="2018-04-10T14:55:00Z">
        <w:r w:rsidRPr="009211E8" w:rsidDel="00EF3016">
          <w:rPr>
            <w:rFonts w:ascii="Times New Roman" w:hAnsi="Times New Roman"/>
            <w:sz w:val="24"/>
            <w:szCs w:val="24"/>
            <w:lang w:val="pt-BR"/>
          </w:rPr>
          <w:delText>.</w:delText>
        </w:r>
      </w:del>
    </w:p>
    <w:p w14:paraId="7FC492D8" w14:textId="66E62605" w:rsidR="00BD2638" w:rsidRPr="009211E8" w:rsidRDefault="00143E52" w:rsidP="00DC7A64">
      <w:pPr>
        <w:pStyle w:val="Corpo"/>
        <w:spacing w:line="360" w:lineRule="auto"/>
        <w:ind w:firstLine="1134"/>
        <w:jc w:val="center"/>
        <w:rPr>
          <w:rFonts w:ascii="Times New Roman" w:eastAsia="Times New Roman" w:hAnsi="Times New Roman" w:cs="Times New Roman"/>
          <w:sz w:val="24"/>
          <w:szCs w:val="24"/>
          <w:lang w:val="pt-BR"/>
        </w:rPr>
        <w:pPrChange w:id="408" w:author="elizamarysouza@gmail.com" w:date="2018-04-09T16:20:00Z">
          <w:pPr>
            <w:pStyle w:val="Corpo"/>
            <w:spacing w:line="360" w:lineRule="auto"/>
            <w:ind w:firstLine="1134"/>
            <w:jc w:val="both"/>
          </w:pPr>
        </w:pPrChange>
      </w:pPr>
      <w:commentRangeStart w:id="409"/>
      <w:r>
        <w:rPr>
          <w:rFonts w:ascii="Times New Roman" w:eastAsia="Times New Roman" w:hAnsi="Times New Roman" w:cs="Times New Roman"/>
          <w:noProof/>
          <w:sz w:val="24"/>
          <w:szCs w:val="24"/>
        </w:rPr>
        <w:lastRenderedPageBreak/>
        <w:drawing>
          <wp:inline distT="0" distB="0" distL="0" distR="0" wp14:anchorId="232CCEAC" wp14:editId="1700EABE">
            <wp:extent cx="4082508" cy="3061881"/>
            <wp:effectExtent l="0" t="0" r="0" b="5715"/>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082508" cy="3061881"/>
                    </a:xfrm>
                    <a:prstGeom prst="rect">
                      <a:avLst/>
                    </a:prstGeom>
                    <a:ln w="12700" cap="flat">
                      <a:noFill/>
                      <a:miter lim="400000"/>
                    </a:ln>
                    <a:effectLst/>
                  </pic:spPr>
                </pic:pic>
              </a:graphicData>
            </a:graphic>
          </wp:inline>
        </w:drawing>
      </w:r>
      <w:commentRangeEnd w:id="409"/>
      <w:r w:rsidR="00001453">
        <w:rPr>
          <w:rStyle w:val="Refdecomentrio"/>
          <w:rFonts w:ascii="Times New Roman" w:hAnsi="Times New Roman" w:cs="Times New Roman"/>
          <w:color w:val="auto"/>
          <w:lang w:eastAsia="en-US"/>
        </w:rPr>
        <w:commentReference w:id="409"/>
      </w:r>
    </w:p>
    <w:p w14:paraId="334274F6" w14:textId="77777777" w:rsidR="00BD2638" w:rsidRPr="009211E8" w:rsidRDefault="00143E52">
      <w:pPr>
        <w:pStyle w:val="Corpo"/>
        <w:spacing w:line="360" w:lineRule="auto"/>
        <w:jc w:val="both"/>
        <w:rPr>
          <w:rFonts w:ascii="Times New Roman" w:eastAsia="Times New Roman" w:hAnsi="Times New Roman" w:cs="Times New Roman"/>
          <w:sz w:val="20"/>
          <w:szCs w:val="20"/>
          <w:lang w:val="pt-BR"/>
        </w:rPr>
      </w:pPr>
      <w:r w:rsidRPr="009211E8">
        <w:rPr>
          <w:rFonts w:ascii="Times New Roman" w:hAnsi="Times New Roman"/>
          <w:sz w:val="20"/>
          <w:szCs w:val="20"/>
          <w:lang w:val="pt-BR"/>
        </w:rPr>
        <w:t>Figura 4. Descrição do framework CBL. Fonte: http://www.iteach-uk.com/wp-content/uploads/2015/09/picture-21.png</w:t>
      </w:r>
    </w:p>
    <w:p w14:paraId="178DCB06" w14:textId="77777777" w:rsidR="00BD2638" w:rsidRPr="009211E8" w:rsidRDefault="00BD2638">
      <w:pPr>
        <w:pStyle w:val="Corpo"/>
        <w:spacing w:line="360" w:lineRule="auto"/>
        <w:jc w:val="both"/>
        <w:rPr>
          <w:rFonts w:ascii="Times New Roman" w:eastAsia="Times New Roman" w:hAnsi="Times New Roman" w:cs="Times New Roman"/>
          <w:color w:val="FF2C21"/>
          <w:sz w:val="24"/>
          <w:szCs w:val="24"/>
          <w:lang w:val="pt-BR"/>
        </w:rPr>
      </w:pPr>
    </w:p>
    <w:p w14:paraId="35B26DDC" w14:textId="214E8FAA"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b/>
          <w:bCs/>
          <w:sz w:val="24"/>
          <w:szCs w:val="24"/>
          <w:lang w:val="pt-BR"/>
        </w:rPr>
        <w:t xml:space="preserve">Big </w:t>
      </w:r>
      <w:del w:id="410" w:author="elizamarysouza@gmail.com" w:date="2018-04-10T14:48:00Z">
        <w:r w:rsidRPr="009211E8" w:rsidDel="00EF3016">
          <w:rPr>
            <w:rFonts w:ascii="Times New Roman" w:hAnsi="Times New Roman"/>
            <w:b/>
            <w:bCs/>
            <w:sz w:val="24"/>
            <w:szCs w:val="24"/>
            <w:lang w:val="pt-BR"/>
          </w:rPr>
          <w:delText>idea</w:delText>
        </w:r>
      </w:del>
      <w:ins w:id="411" w:author="elizamarysouza@gmail.com" w:date="2018-04-10T14:48:00Z">
        <w:r w:rsidR="00EF3016">
          <w:rPr>
            <w:rFonts w:ascii="Times New Roman" w:hAnsi="Times New Roman"/>
            <w:b/>
            <w:bCs/>
            <w:sz w:val="24"/>
            <w:szCs w:val="24"/>
            <w:lang w:val="pt-BR"/>
          </w:rPr>
          <w:t>I</w:t>
        </w:r>
        <w:r w:rsidR="00EF3016" w:rsidRPr="009211E8">
          <w:rPr>
            <w:rFonts w:ascii="Times New Roman" w:hAnsi="Times New Roman"/>
            <w:b/>
            <w:bCs/>
            <w:sz w:val="24"/>
            <w:szCs w:val="24"/>
            <w:lang w:val="pt-BR"/>
          </w:rPr>
          <w:t>dea</w:t>
        </w:r>
      </w:ins>
      <w:r w:rsidRPr="009211E8">
        <w:rPr>
          <w:rFonts w:ascii="Times New Roman" w:hAnsi="Times New Roman"/>
          <w:b/>
          <w:bCs/>
          <w:sz w:val="24"/>
          <w:szCs w:val="24"/>
          <w:lang w:val="pt-BR"/>
        </w:rPr>
        <w:t>:  A</w:t>
      </w:r>
      <w:r w:rsidRPr="009211E8">
        <w:rPr>
          <w:rFonts w:ascii="Times New Roman" w:hAnsi="Times New Roman"/>
          <w:sz w:val="24"/>
          <w:szCs w:val="24"/>
          <w:lang w:val="pt-BR"/>
        </w:rPr>
        <w:t xml:space="preserve"> Big Idea constitui</w:t>
      </w:r>
      <w:del w:id="412" w:author="elizamarysouza@gmail.com" w:date="2018-04-10T14:50:00Z">
        <w:r w:rsidRPr="009211E8" w:rsidDel="00EF3016">
          <w:rPr>
            <w:rFonts w:ascii="Times New Roman" w:hAnsi="Times New Roman"/>
            <w:sz w:val="24"/>
            <w:szCs w:val="24"/>
            <w:lang w:val="pt-BR"/>
          </w:rPr>
          <w:delText xml:space="preserve"> </w:delText>
        </w:r>
      </w:del>
      <w:r w:rsidRPr="009211E8">
        <w:rPr>
          <w:rFonts w:ascii="Times New Roman" w:hAnsi="Times New Roman"/>
          <w:sz w:val="24"/>
          <w:szCs w:val="24"/>
          <w:lang w:val="pt-BR"/>
        </w:rPr>
        <w:t>-</w:t>
      </w:r>
      <w:del w:id="413" w:author="elizamarysouza@gmail.com" w:date="2018-04-10T14:50:00Z">
        <w:r w:rsidRPr="009211E8" w:rsidDel="00EF3016">
          <w:rPr>
            <w:rFonts w:ascii="Times New Roman" w:hAnsi="Times New Roman"/>
            <w:sz w:val="24"/>
            <w:szCs w:val="24"/>
            <w:lang w:val="pt-BR"/>
          </w:rPr>
          <w:delText xml:space="preserve"> </w:delText>
        </w:r>
      </w:del>
      <w:r w:rsidRPr="009211E8">
        <w:rPr>
          <w:rFonts w:ascii="Times New Roman" w:hAnsi="Times New Roman"/>
          <w:sz w:val="24"/>
          <w:szCs w:val="24"/>
          <w:lang w:val="pt-BR"/>
        </w:rPr>
        <w:t>se em “[…]</w:t>
      </w:r>
      <w:r>
        <w:rPr>
          <w:rFonts w:ascii="Times New Roman" w:hAnsi="Times New Roman"/>
          <w:sz w:val="24"/>
          <w:szCs w:val="24"/>
          <w:lang w:val="pt-PT"/>
        </w:rPr>
        <w:t xml:space="preserve"> um conceito amplo que pode ser explorado de v</w:t>
      </w:r>
      <w:r w:rsidRPr="009211E8">
        <w:rPr>
          <w:rFonts w:ascii="Times New Roman" w:hAnsi="Times New Roman"/>
          <w:sz w:val="24"/>
          <w:szCs w:val="24"/>
          <w:lang w:val="pt-BR"/>
        </w:rPr>
        <w:t>á</w:t>
      </w:r>
      <w:r>
        <w:rPr>
          <w:rFonts w:ascii="Times New Roman" w:hAnsi="Times New Roman"/>
          <w:sz w:val="24"/>
          <w:szCs w:val="24"/>
          <w:lang w:val="pt-PT"/>
        </w:rPr>
        <w:t xml:space="preserve">rias maneiras, </w:t>
      </w:r>
      <w:r>
        <w:rPr>
          <w:rFonts w:ascii="Times New Roman" w:hAnsi="Times New Roman"/>
          <w:sz w:val="24"/>
          <w:szCs w:val="24"/>
          <w:lang w:val="fr-FR"/>
        </w:rPr>
        <w:t xml:space="preserve">é </w:t>
      </w:r>
      <w:r>
        <w:rPr>
          <w:rFonts w:ascii="Times New Roman" w:hAnsi="Times New Roman"/>
          <w:sz w:val="24"/>
          <w:szCs w:val="24"/>
          <w:lang w:val="pt-PT"/>
        </w:rPr>
        <w:t>envolvente e tem import</w:t>
      </w:r>
      <w:r w:rsidRPr="009211E8">
        <w:rPr>
          <w:rFonts w:ascii="Times New Roman" w:hAnsi="Times New Roman"/>
          <w:sz w:val="24"/>
          <w:szCs w:val="24"/>
          <w:lang w:val="pt-BR"/>
        </w:rPr>
        <w:t>â</w:t>
      </w:r>
      <w:r>
        <w:rPr>
          <w:rFonts w:ascii="Times New Roman" w:hAnsi="Times New Roman"/>
          <w:sz w:val="24"/>
          <w:szCs w:val="24"/>
          <w:lang w:val="pt-PT"/>
        </w:rPr>
        <w:t>ncia para os estudantes e para a sociedade em geral.</w:t>
      </w:r>
      <w:r w:rsidRPr="009211E8">
        <w:rPr>
          <w:rFonts w:ascii="Times New Roman" w:hAnsi="Times New Roman"/>
          <w:sz w:val="24"/>
          <w:szCs w:val="24"/>
          <w:lang w:val="pt-BR"/>
        </w:rPr>
        <w:t>” (APPLE, 2009, p. 2, tradução nossa).  De uma forma mais simplificada, a Big Idea está relacionada com qual área o indivíduo deseja trabalhar, como por exemplo, saúde, música, educação, artes, etc. Nela não se define o problema a ser atingido e muito menos como tratar tal.</w:t>
      </w:r>
    </w:p>
    <w:p w14:paraId="192D721B" w14:textId="77777777"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proofErr w:type="spellStart"/>
      <w:r w:rsidRPr="009211E8">
        <w:rPr>
          <w:rFonts w:ascii="Times New Roman" w:hAnsi="Times New Roman"/>
          <w:b/>
          <w:bCs/>
          <w:sz w:val="24"/>
          <w:szCs w:val="24"/>
          <w:lang w:val="pt-BR"/>
        </w:rPr>
        <w:t>Essential</w:t>
      </w:r>
      <w:proofErr w:type="spellEnd"/>
      <w:r w:rsidRPr="009211E8">
        <w:rPr>
          <w:rFonts w:ascii="Times New Roman" w:hAnsi="Times New Roman"/>
          <w:b/>
          <w:bCs/>
          <w:sz w:val="24"/>
          <w:szCs w:val="24"/>
          <w:lang w:val="pt-BR"/>
        </w:rPr>
        <w:t xml:space="preserve"> </w:t>
      </w:r>
      <w:proofErr w:type="spellStart"/>
      <w:r w:rsidRPr="009211E8">
        <w:rPr>
          <w:rFonts w:ascii="Times New Roman" w:hAnsi="Times New Roman"/>
          <w:b/>
          <w:bCs/>
          <w:sz w:val="24"/>
          <w:szCs w:val="24"/>
          <w:lang w:val="pt-BR"/>
        </w:rPr>
        <w:t>Question</w:t>
      </w:r>
      <w:proofErr w:type="spellEnd"/>
      <w:r w:rsidRPr="009211E8">
        <w:rPr>
          <w:rFonts w:ascii="Times New Roman" w:hAnsi="Times New Roman"/>
          <w:b/>
          <w:bCs/>
          <w:sz w:val="24"/>
          <w:szCs w:val="24"/>
          <w:lang w:val="pt-BR"/>
        </w:rPr>
        <w:t xml:space="preserve">: </w:t>
      </w:r>
      <w:r w:rsidRPr="009211E8">
        <w:rPr>
          <w:rFonts w:ascii="Times New Roman" w:hAnsi="Times New Roman"/>
          <w:sz w:val="24"/>
          <w:szCs w:val="24"/>
          <w:lang w:val="pt-BR"/>
        </w:rPr>
        <w:t xml:space="preserve">“[…] </w:t>
      </w:r>
      <w:r>
        <w:rPr>
          <w:rFonts w:ascii="Times New Roman" w:hAnsi="Times New Roman"/>
          <w:sz w:val="24"/>
          <w:szCs w:val="24"/>
          <w:lang w:val="pt-PT"/>
        </w:rPr>
        <w:t xml:space="preserve">identificam o que </w:t>
      </w:r>
      <w:r>
        <w:rPr>
          <w:rFonts w:ascii="Times New Roman" w:hAnsi="Times New Roman"/>
          <w:sz w:val="24"/>
          <w:szCs w:val="24"/>
          <w:lang w:val="fr-FR"/>
        </w:rPr>
        <w:t xml:space="preserve">é </w:t>
      </w:r>
      <w:r>
        <w:rPr>
          <w:rFonts w:ascii="Times New Roman" w:hAnsi="Times New Roman"/>
          <w:sz w:val="24"/>
          <w:szCs w:val="24"/>
          <w:lang w:val="it-IT"/>
        </w:rPr>
        <w:t>importante</w:t>
      </w:r>
      <w:r w:rsidRPr="009211E8">
        <w:rPr>
          <w:rFonts w:ascii="Times New Roman" w:hAnsi="Times New Roman"/>
          <w:sz w:val="24"/>
          <w:szCs w:val="24"/>
          <w:lang w:val="pt-BR"/>
        </w:rPr>
        <w:t xml:space="preserve"> a </w:t>
      </w:r>
      <w:r>
        <w:rPr>
          <w:rFonts w:ascii="Times New Roman" w:hAnsi="Times New Roman"/>
          <w:sz w:val="24"/>
          <w:szCs w:val="24"/>
          <w:lang w:val="pt-PT"/>
        </w:rPr>
        <w:t xml:space="preserve">saber sobre a </w:t>
      </w:r>
      <w:r w:rsidRPr="009211E8">
        <w:rPr>
          <w:rFonts w:ascii="Times New Roman" w:hAnsi="Times New Roman"/>
          <w:sz w:val="24"/>
          <w:szCs w:val="24"/>
          <w:lang w:val="pt-BR"/>
        </w:rPr>
        <w:t xml:space="preserve">Big Idea além de </w:t>
      </w:r>
      <w:r>
        <w:rPr>
          <w:rFonts w:ascii="Times New Roman" w:hAnsi="Times New Roman"/>
          <w:sz w:val="24"/>
          <w:szCs w:val="24"/>
          <w:lang w:val="pt-PT"/>
        </w:rPr>
        <w:t xml:space="preserve">refinar e contextualizar essa </w:t>
      </w:r>
      <w:r w:rsidRPr="009211E8">
        <w:rPr>
          <w:rFonts w:ascii="Times New Roman" w:hAnsi="Times New Roman"/>
          <w:sz w:val="24"/>
          <w:szCs w:val="24"/>
          <w:lang w:val="pt-BR"/>
        </w:rPr>
        <w:t xml:space="preserve">a </w:t>
      </w:r>
      <w:proofErr w:type="spellStart"/>
      <w:r w:rsidRPr="009211E8">
        <w:rPr>
          <w:rFonts w:ascii="Times New Roman" w:hAnsi="Times New Roman"/>
          <w:sz w:val="24"/>
          <w:szCs w:val="24"/>
          <w:lang w:val="pt-BR"/>
        </w:rPr>
        <w:t>idéia</w:t>
      </w:r>
      <w:proofErr w:type="spellEnd"/>
      <w:r w:rsidRPr="009211E8">
        <w:rPr>
          <w:rFonts w:ascii="Times New Roman" w:hAnsi="Times New Roman"/>
          <w:sz w:val="24"/>
          <w:szCs w:val="24"/>
          <w:lang w:val="pt-BR"/>
        </w:rPr>
        <w:t xml:space="preserve"> sugerida.” (APPLE, 2009, p. 2, tradução nossa). Um exemplo de </w:t>
      </w:r>
      <w:proofErr w:type="spellStart"/>
      <w:r w:rsidRPr="009211E8">
        <w:rPr>
          <w:rFonts w:ascii="Times New Roman" w:hAnsi="Times New Roman"/>
          <w:sz w:val="24"/>
          <w:szCs w:val="24"/>
          <w:lang w:val="pt-BR"/>
        </w:rPr>
        <w:t>Essential</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Question</w:t>
      </w:r>
      <w:proofErr w:type="spellEnd"/>
      <w:r w:rsidRPr="009211E8">
        <w:rPr>
          <w:rFonts w:ascii="Times New Roman" w:hAnsi="Times New Roman"/>
          <w:sz w:val="24"/>
          <w:szCs w:val="24"/>
          <w:lang w:val="pt-BR"/>
        </w:rPr>
        <w:t xml:space="preserve"> poderia ser</w:t>
      </w:r>
      <w:proofErr w:type="gramStart"/>
      <w:r w:rsidRPr="009211E8">
        <w:rPr>
          <w:rFonts w:ascii="Times New Roman" w:hAnsi="Times New Roman"/>
          <w:sz w:val="24"/>
          <w:szCs w:val="24"/>
          <w:lang w:val="pt-BR"/>
        </w:rPr>
        <w:t>: ”</w:t>
      </w:r>
      <w:r>
        <w:rPr>
          <w:rFonts w:ascii="Times New Roman" w:hAnsi="Times New Roman"/>
          <w:sz w:val="24"/>
          <w:szCs w:val="24"/>
          <w:lang w:val="pt-PT"/>
        </w:rPr>
        <w:t>Como</w:t>
      </w:r>
      <w:proofErr w:type="gramEnd"/>
      <w:r>
        <w:rPr>
          <w:rFonts w:ascii="Times New Roman" w:hAnsi="Times New Roman"/>
          <w:sz w:val="24"/>
          <w:szCs w:val="24"/>
          <w:lang w:val="pt-PT"/>
        </w:rPr>
        <w:t xml:space="preserve"> facilitar o processo de reabilitaçã</w:t>
      </w:r>
      <w:r w:rsidRPr="009211E8">
        <w:rPr>
          <w:rFonts w:ascii="Times New Roman" w:hAnsi="Times New Roman"/>
          <w:sz w:val="24"/>
          <w:szCs w:val="24"/>
          <w:lang w:val="pt-BR"/>
        </w:rPr>
        <w:t>o motora?”, sendo a Big Idea relacionada a saúde, neste caso.</w:t>
      </w:r>
    </w:p>
    <w:p w14:paraId="7F7F3FD6" w14:textId="77777777"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b/>
          <w:bCs/>
          <w:sz w:val="24"/>
          <w:szCs w:val="24"/>
          <w:lang w:val="pt-BR"/>
        </w:rPr>
        <w:t xml:space="preserve">The </w:t>
      </w:r>
      <w:proofErr w:type="spellStart"/>
      <w:r w:rsidRPr="009211E8">
        <w:rPr>
          <w:rFonts w:ascii="Times New Roman" w:hAnsi="Times New Roman"/>
          <w:b/>
          <w:bCs/>
          <w:sz w:val="24"/>
          <w:szCs w:val="24"/>
          <w:lang w:val="pt-BR"/>
        </w:rPr>
        <w:t>Challenge</w:t>
      </w:r>
      <w:proofErr w:type="spellEnd"/>
      <w:r w:rsidRPr="009211E8">
        <w:rPr>
          <w:rFonts w:ascii="Times New Roman" w:hAnsi="Times New Roman"/>
          <w:b/>
          <w:bCs/>
          <w:sz w:val="24"/>
          <w:szCs w:val="24"/>
          <w:lang w:val="pt-BR"/>
        </w:rPr>
        <w:t xml:space="preserve">: </w:t>
      </w:r>
      <w:r w:rsidRPr="009211E8">
        <w:rPr>
          <w:rFonts w:ascii="Times New Roman" w:hAnsi="Times New Roman"/>
          <w:sz w:val="24"/>
          <w:szCs w:val="24"/>
          <w:lang w:val="pt-BR"/>
        </w:rPr>
        <w:t>"</w:t>
      </w:r>
      <w:r>
        <w:rPr>
          <w:rFonts w:ascii="Times New Roman" w:hAnsi="Times New Roman"/>
          <w:sz w:val="24"/>
          <w:szCs w:val="24"/>
          <w:lang w:val="pt-PT"/>
        </w:rPr>
        <w:t xml:space="preserve">A partir de cada </w:t>
      </w:r>
      <w:proofErr w:type="spellStart"/>
      <w:r w:rsidRPr="009211E8">
        <w:rPr>
          <w:rFonts w:ascii="Times New Roman" w:hAnsi="Times New Roman"/>
          <w:sz w:val="24"/>
          <w:szCs w:val="24"/>
          <w:lang w:val="pt-BR"/>
        </w:rPr>
        <w:t>Essential</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Question</w:t>
      </w:r>
      <w:proofErr w:type="spellEnd"/>
      <w:r w:rsidRPr="009211E8">
        <w:rPr>
          <w:rFonts w:ascii="Times New Roman" w:hAnsi="Times New Roman"/>
          <w:sz w:val="24"/>
          <w:szCs w:val="24"/>
          <w:lang w:val="pt-BR"/>
        </w:rPr>
        <w:t xml:space="preserve"> </w:t>
      </w:r>
      <w:r>
        <w:rPr>
          <w:rFonts w:ascii="Times New Roman" w:hAnsi="Times New Roman"/>
          <w:sz w:val="24"/>
          <w:szCs w:val="24"/>
          <w:lang w:val="pt-PT"/>
        </w:rPr>
        <w:t xml:space="preserve">articula-se um </w:t>
      </w:r>
      <w:proofErr w:type="spellStart"/>
      <w:r w:rsidRPr="009211E8">
        <w:rPr>
          <w:rFonts w:ascii="Times New Roman" w:hAnsi="Times New Roman"/>
          <w:sz w:val="24"/>
          <w:szCs w:val="24"/>
          <w:lang w:val="pt-BR"/>
        </w:rPr>
        <w:t>Challenge</w:t>
      </w:r>
      <w:proofErr w:type="spellEnd"/>
      <w:r>
        <w:rPr>
          <w:rFonts w:ascii="Times New Roman" w:hAnsi="Times New Roman"/>
          <w:sz w:val="24"/>
          <w:szCs w:val="24"/>
          <w:lang w:val="pt-PT"/>
        </w:rPr>
        <w:t xml:space="preserve"> que solicita aos alunos que criem uma resposta ou soluçã</w:t>
      </w:r>
      <w:r>
        <w:rPr>
          <w:rFonts w:ascii="Times New Roman" w:hAnsi="Times New Roman"/>
          <w:sz w:val="24"/>
          <w:szCs w:val="24"/>
          <w:lang w:val="es-ES_tradnl"/>
        </w:rPr>
        <w:t xml:space="preserve">o </w:t>
      </w:r>
      <w:proofErr w:type="spellStart"/>
      <w:r>
        <w:rPr>
          <w:rFonts w:ascii="Times New Roman" w:hAnsi="Times New Roman"/>
          <w:sz w:val="24"/>
          <w:szCs w:val="24"/>
          <w:lang w:val="es-ES_tradnl"/>
        </w:rPr>
        <w:t>espec</w:t>
      </w:r>
      <w:proofErr w:type="spellEnd"/>
      <w:r w:rsidRPr="009211E8">
        <w:rPr>
          <w:rFonts w:ascii="Times New Roman" w:hAnsi="Times New Roman"/>
          <w:sz w:val="24"/>
          <w:szCs w:val="24"/>
          <w:lang w:val="pt-BR"/>
        </w:rPr>
        <w:t>í</w:t>
      </w:r>
      <w:r>
        <w:rPr>
          <w:rFonts w:ascii="Times New Roman" w:hAnsi="Times New Roman"/>
          <w:sz w:val="24"/>
          <w:szCs w:val="24"/>
          <w:lang w:val="pt-PT"/>
        </w:rPr>
        <w:t>fica que pode resultar em açã</w:t>
      </w:r>
      <w:r>
        <w:rPr>
          <w:rFonts w:ascii="Times New Roman" w:hAnsi="Times New Roman"/>
          <w:sz w:val="24"/>
          <w:szCs w:val="24"/>
          <w:lang w:val="it-IT"/>
        </w:rPr>
        <w:t>o concreta e significativa.</w:t>
      </w:r>
      <w:r w:rsidRPr="009211E8">
        <w:rPr>
          <w:rFonts w:ascii="Times New Roman" w:hAnsi="Times New Roman"/>
          <w:sz w:val="24"/>
          <w:szCs w:val="24"/>
          <w:lang w:val="pt-BR"/>
        </w:rPr>
        <w:t xml:space="preserve">” (APPLE, 2009, p. 2, tradução nossa). Com base na </w:t>
      </w:r>
      <w:proofErr w:type="spellStart"/>
      <w:r w:rsidRPr="009211E8">
        <w:rPr>
          <w:rFonts w:ascii="Times New Roman" w:hAnsi="Times New Roman"/>
          <w:sz w:val="24"/>
          <w:szCs w:val="24"/>
          <w:lang w:val="pt-BR"/>
        </w:rPr>
        <w:t>Essential</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Question</w:t>
      </w:r>
      <w:proofErr w:type="spellEnd"/>
      <w:r w:rsidRPr="009211E8">
        <w:rPr>
          <w:rFonts w:ascii="Times New Roman" w:hAnsi="Times New Roman"/>
          <w:sz w:val="24"/>
          <w:szCs w:val="24"/>
          <w:lang w:val="pt-BR"/>
        </w:rPr>
        <w:t xml:space="preserve"> exemplificada acima, pode - se ter o seguinte </w:t>
      </w:r>
      <w:proofErr w:type="spellStart"/>
      <w:r w:rsidRPr="009211E8">
        <w:rPr>
          <w:rFonts w:ascii="Times New Roman" w:hAnsi="Times New Roman"/>
          <w:sz w:val="24"/>
          <w:szCs w:val="24"/>
          <w:lang w:val="pt-BR"/>
        </w:rPr>
        <w:t>Challenge</w:t>
      </w:r>
      <w:proofErr w:type="spellEnd"/>
      <w:r w:rsidRPr="009211E8">
        <w:rPr>
          <w:rFonts w:ascii="Times New Roman" w:hAnsi="Times New Roman"/>
          <w:sz w:val="24"/>
          <w:szCs w:val="24"/>
          <w:lang w:val="pt-BR"/>
        </w:rPr>
        <w:t>: "</w:t>
      </w:r>
      <w:r>
        <w:rPr>
          <w:rFonts w:ascii="Times New Roman" w:hAnsi="Times New Roman"/>
          <w:sz w:val="24"/>
          <w:szCs w:val="24"/>
          <w:lang w:val="pt-PT"/>
        </w:rPr>
        <w:t>Tornar o processo de reabilitação motora menos frustrante.</w:t>
      </w:r>
      <w:r w:rsidRPr="009211E8">
        <w:rPr>
          <w:rFonts w:ascii="Times New Roman" w:hAnsi="Times New Roman"/>
          <w:sz w:val="24"/>
          <w:szCs w:val="24"/>
          <w:lang w:val="pt-BR"/>
        </w:rPr>
        <w:t>”.</w:t>
      </w:r>
    </w:p>
    <w:p w14:paraId="4FC0E043" w14:textId="2F0782E7"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proofErr w:type="spellStart"/>
      <w:r w:rsidRPr="009211E8">
        <w:rPr>
          <w:rFonts w:ascii="Times New Roman" w:hAnsi="Times New Roman"/>
          <w:b/>
          <w:bCs/>
          <w:sz w:val="24"/>
          <w:szCs w:val="24"/>
          <w:lang w:val="pt-BR"/>
        </w:rPr>
        <w:t>Guiding</w:t>
      </w:r>
      <w:proofErr w:type="spellEnd"/>
      <w:r w:rsidRPr="009211E8">
        <w:rPr>
          <w:rFonts w:ascii="Times New Roman" w:hAnsi="Times New Roman"/>
          <w:b/>
          <w:bCs/>
          <w:sz w:val="24"/>
          <w:szCs w:val="24"/>
          <w:lang w:val="pt-BR"/>
        </w:rPr>
        <w:t xml:space="preserve"> </w:t>
      </w:r>
      <w:proofErr w:type="spellStart"/>
      <w:r w:rsidRPr="009211E8">
        <w:rPr>
          <w:rFonts w:ascii="Times New Roman" w:hAnsi="Times New Roman"/>
          <w:b/>
          <w:bCs/>
          <w:sz w:val="24"/>
          <w:szCs w:val="24"/>
          <w:lang w:val="pt-BR"/>
        </w:rPr>
        <w:t>Questions</w:t>
      </w:r>
      <w:proofErr w:type="spellEnd"/>
      <w:r w:rsidRPr="009211E8">
        <w:rPr>
          <w:rFonts w:ascii="Times New Roman" w:hAnsi="Times New Roman"/>
          <w:b/>
          <w:bCs/>
          <w:sz w:val="24"/>
          <w:szCs w:val="24"/>
          <w:lang w:val="pt-BR"/>
        </w:rPr>
        <w:t xml:space="preserve">: </w:t>
      </w:r>
      <w:r w:rsidRPr="009211E8">
        <w:rPr>
          <w:rFonts w:ascii="Times New Roman" w:hAnsi="Times New Roman"/>
          <w:sz w:val="24"/>
          <w:szCs w:val="24"/>
          <w:lang w:val="pt-BR"/>
        </w:rPr>
        <w:t>Segundo</w:t>
      </w:r>
      <w:r w:rsidRPr="009211E8">
        <w:rPr>
          <w:rFonts w:ascii="Times New Roman" w:hAnsi="Times New Roman"/>
          <w:color w:val="FF2600"/>
          <w:sz w:val="24"/>
          <w:szCs w:val="24"/>
          <w:lang w:val="pt-BR"/>
        </w:rPr>
        <w:t xml:space="preserve"> </w:t>
      </w:r>
      <w:r w:rsidRPr="009211E8">
        <w:rPr>
          <w:rFonts w:ascii="Times New Roman" w:hAnsi="Times New Roman"/>
          <w:sz w:val="24"/>
          <w:szCs w:val="24"/>
          <w:lang w:val="pt-BR"/>
        </w:rPr>
        <w:t>APPLE</w:t>
      </w:r>
      <w:del w:id="414" w:author="elizamarysouza@gmail.com" w:date="2018-04-10T14:48:00Z">
        <w:r w:rsidRPr="009211E8" w:rsidDel="00EF3016">
          <w:rPr>
            <w:rFonts w:ascii="Times New Roman" w:hAnsi="Times New Roman"/>
            <w:sz w:val="24"/>
            <w:szCs w:val="24"/>
            <w:lang w:val="pt-BR"/>
          </w:rPr>
          <w:delText xml:space="preserve"> </w:delText>
        </w:r>
      </w:del>
      <w:r w:rsidRPr="009211E8">
        <w:rPr>
          <w:rFonts w:ascii="Times New Roman" w:hAnsi="Times New Roman"/>
          <w:sz w:val="24"/>
          <w:szCs w:val="24"/>
          <w:lang w:val="pt-BR"/>
        </w:rPr>
        <w:t xml:space="preserve"> (2009, p. 3).</w:t>
      </w:r>
      <w:r w:rsidRPr="009211E8">
        <w:rPr>
          <w:rFonts w:ascii="Times New Roman" w:hAnsi="Times New Roman"/>
          <w:color w:val="FF2600"/>
          <w:sz w:val="24"/>
          <w:szCs w:val="24"/>
          <w:lang w:val="pt-BR"/>
        </w:rPr>
        <w:t xml:space="preserve"> </w:t>
      </w:r>
      <w:proofErr w:type="spellStart"/>
      <w:r w:rsidRPr="009211E8">
        <w:rPr>
          <w:rFonts w:ascii="Times New Roman" w:hAnsi="Times New Roman"/>
          <w:sz w:val="24"/>
          <w:szCs w:val="24"/>
          <w:lang w:val="pt-BR"/>
        </w:rPr>
        <w:t>Guiding</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Questions</w:t>
      </w:r>
      <w:proofErr w:type="spellEnd"/>
      <w:r w:rsidRPr="009211E8">
        <w:rPr>
          <w:rFonts w:ascii="Times New Roman" w:hAnsi="Times New Roman"/>
          <w:sz w:val="24"/>
          <w:szCs w:val="24"/>
          <w:lang w:val="pt-BR"/>
        </w:rPr>
        <w:t xml:space="preserve"> constituem - se de questões que representam todo o conhecimento que o aluno terá que adquirir a fim de conseguir cumprir o </w:t>
      </w:r>
      <w:proofErr w:type="spellStart"/>
      <w:r w:rsidRPr="009211E8">
        <w:rPr>
          <w:rFonts w:ascii="Times New Roman" w:hAnsi="Times New Roman"/>
          <w:sz w:val="24"/>
          <w:szCs w:val="24"/>
          <w:lang w:val="pt-BR"/>
        </w:rPr>
        <w:t>Challenge</w:t>
      </w:r>
      <w:proofErr w:type="spellEnd"/>
      <w:r w:rsidRPr="009211E8">
        <w:rPr>
          <w:rFonts w:ascii="Times New Roman" w:hAnsi="Times New Roman"/>
          <w:sz w:val="24"/>
          <w:szCs w:val="24"/>
          <w:lang w:val="pt-BR"/>
        </w:rPr>
        <w:t xml:space="preserve">. É importante salientar que tais </w:t>
      </w:r>
      <w:r w:rsidRPr="009211E8">
        <w:rPr>
          <w:rFonts w:ascii="Times New Roman" w:hAnsi="Times New Roman"/>
          <w:sz w:val="24"/>
          <w:szCs w:val="24"/>
          <w:lang w:val="pt-BR"/>
        </w:rPr>
        <w:lastRenderedPageBreak/>
        <w:t xml:space="preserve">questões são feitas pelo próprio aluno e que devem ser dos mais diversos seguimentos, desde que estejam relacionadas com os elementos acima citados. Por exemplo, com base no </w:t>
      </w:r>
      <w:proofErr w:type="spellStart"/>
      <w:r w:rsidRPr="009211E8">
        <w:rPr>
          <w:rFonts w:ascii="Times New Roman" w:hAnsi="Times New Roman"/>
          <w:sz w:val="24"/>
          <w:szCs w:val="24"/>
          <w:lang w:val="pt-BR"/>
        </w:rPr>
        <w:t>Challenge</w:t>
      </w:r>
      <w:proofErr w:type="spellEnd"/>
      <w:r w:rsidRPr="009211E8">
        <w:rPr>
          <w:rFonts w:ascii="Times New Roman" w:hAnsi="Times New Roman"/>
          <w:sz w:val="24"/>
          <w:szCs w:val="24"/>
          <w:lang w:val="pt-BR"/>
        </w:rPr>
        <w:t xml:space="preserve"> acima, na </w:t>
      </w:r>
      <w:proofErr w:type="spellStart"/>
      <w:r w:rsidRPr="009211E8">
        <w:rPr>
          <w:rFonts w:ascii="Times New Roman" w:hAnsi="Times New Roman"/>
          <w:sz w:val="24"/>
          <w:szCs w:val="24"/>
          <w:lang w:val="pt-BR"/>
        </w:rPr>
        <w:t>Essential</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Question</w:t>
      </w:r>
      <w:proofErr w:type="spellEnd"/>
      <w:r w:rsidRPr="009211E8">
        <w:rPr>
          <w:rFonts w:ascii="Times New Roman" w:hAnsi="Times New Roman"/>
          <w:sz w:val="24"/>
          <w:szCs w:val="24"/>
          <w:lang w:val="pt-BR"/>
        </w:rPr>
        <w:t xml:space="preserve"> e na Big Idea, questões </w:t>
      </w:r>
      <w:proofErr w:type="spellStart"/>
      <w:r w:rsidRPr="009211E8">
        <w:rPr>
          <w:rFonts w:ascii="Times New Roman" w:hAnsi="Times New Roman"/>
          <w:sz w:val="24"/>
          <w:szCs w:val="24"/>
          <w:lang w:val="pt-BR"/>
        </w:rPr>
        <w:t>a cerca</w:t>
      </w:r>
      <w:proofErr w:type="spellEnd"/>
      <w:r w:rsidRPr="009211E8">
        <w:rPr>
          <w:rFonts w:ascii="Times New Roman" w:hAnsi="Times New Roman"/>
          <w:sz w:val="24"/>
          <w:szCs w:val="24"/>
          <w:lang w:val="pt-BR"/>
        </w:rPr>
        <w:t xml:space="preserve"> de como o tratamento de reabilitação é feito devem ser levantadas e respondidas; questões sobre o que levam as pessoas a terem que passar por um processo de reabilitação também devem ser elucidadas. Caso o aluno esteja pensando em envolver alguma tecnologia no processo, questões a</w:t>
      </w:r>
      <w:del w:id="415" w:author="elizamarysouza@gmail.com" w:date="2018-04-10T14:48:00Z">
        <w:r w:rsidRPr="009211E8" w:rsidDel="00EF3016">
          <w:rPr>
            <w:rFonts w:ascii="Times New Roman" w:hAnsi="Times New Roman"/>
            <w:sz w:val="24"/>
            <w:szCs w:val="24"/>
            <w:lang w:val="pt-BR"/>
          </w:rPr>
          <w:delText xml:space="preserve"> </w:delText>
        </w:r>
      </w:del>
      <w:r w:rsidRPr="009211E8">
        <w:rPr>
          <w:rFonts w:ascii="Times New Roman" w:hAnsi="Times New Roman"/>
          <w:sz w:val="24"/>
          <w:szCs w:val="24"/>
          <w:lang w:val="pt-BR"/>
        </w:rPr>
        <w:t xml:space="preserve">cerca de tal devem ser levantadas e respondidas. Em suma, as </w:t>
      </w:r>
      <w:proofErr w:type="spellStart"/>
      <w:r w:rsidRPr="009211E8">
        <w:rPr>
          <w:rFonts w:ascii="Times New Roman" w:hAnsi="Times New Roman"/>
          <w:sz w:val="24"/>
          <w:szCs w:val="24"/>
          <w:lang w:val="pt-BR"/>
        </w:rPr>
        <w:t>Guiding</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Questions</w:t>
      </w:r>
      <w:proofErr w:type="spellEnd"/>
      <w:r w:rsidRPr="009211E8">
        <w:rPr>
          <w:rFonts w:ascii="Times New Roman" w:hAnsi="Times New Roman"/>
          <w:sz w:val="24"/>
          <w:szCs w:val="24"/>
          <w:lang w:val="pt-BR"/>
        </w:rPr>
        <w:t xml:space="preserve"> definem todo o referencial teórico que o aluno terá que ter para continuar com a sua solução </w:t>
      </w:r>
      <w:proofErr w:type="gramStart"/>
      <w:r w:rsidRPr="009211E8">
        <w:rPr>
          <w:rFonts w:ascii="Times New Roman" w:hAnsi="Times New Roman"/>
          <w:sz w:val="24"/>
          <w:szCs w:val="24"/>
          <w:lang w:val="pt-BR"/>
        </w:rPr>
        <w:t>e,  através</w:t>
      </w:r>
      <w:proofErr w:type="gramEnd"/>
      <w:r w:rsidRPr="009211E8">
        <w:rPr>
          <w:rFonts w:ascii="Times New Roman" w:hAnsi="Times New Roman"/>
          <w:sz w:val="24"/>
          <w:szCs w:val="24"/>
          <w:lang w:val="pt-BR"/>
        </w:rPr>
        <w:t xml:space="preserve"> delas,  podem surgir as </w:t>
      </w:r>
      <w:proofErr w:type="spellStart"/>
      <w:r w:rsidRPr="009211E8">
        <w:rPr>
          <w:rFonts w:ascii="Times New Roman" w:hAnsi="Times New Roman"/>
          <w:sz w:val="24"/>
          <w:szCs w:val="24"/>
          <w:lang w:val="pt-BR"/>
        </w:rPr>
        <w:t>Guiding</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Resources</w:t>
      </w:r>
      <w:proofErr w:type="spellEnd"/>
      <w:r w:rsidRPr="009211E8">
        <w:rPr>
          <w:rFonts w:ascii="Times New Roman" w:hAnsi="Times New Roman"/>
          <w:sz w:val="24"/>
          <w:szCs w:val="24"/>
          <w:lang w:val="pt-BR"/>
        </w:rPr>
        <w:t xml:space="preserve">. </w:t>
      </w:r>
    </w:p>
    <w:p w14:paraId="35685D5B" w14:textId="440D3179"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proofErr w:type="spellStart"/>
      <w:r w:rsidRPr="009211E8">
        <w:rPr>
          <w:rFonts w:ascii="Times New Roman" w:hAnsi="Times New Roman"/>
          <w:b/>
          <w:bCs/>
          <w:sz w:val="24"/>
          <w:szCs w:val="24"/>
          <w:lang w:val="pt-BR"/>
        </w:rPr>
        <w:t>Guiding</w:t>
      </w:r>
      <w:proofErr w:type="spellEnd"/>
      <w:r w:rsidRPr="009211E8">
        <w:rPr>
          <w:rFonts w:ascii="Times New Roman" w:hAnsi="Times New Roman"/>
          <w:b/>
          <w:bCs/>
          <w:sz w:val="24"/>
          <w:szCs w:val="24"/>
          <w:lang w:val="pt-BR"/>
        </w:rPr>
        <w:t xml:space="preserve"> </w:t>
      </w:r>
      <w:proofErr w:type="spellStart"/>
      <w:r w:rsidRPr="009211E8">
        <w:rPr>
          <w:rFonts w:ascii="Times New Roman" w:hAnsi="Times New Roman"/>
          <w:b/>
          <w:bCs/>
          <w:sz w:val="24"/>
          <w:szCs w:val="24"/>
          <w:lang w:val="pt-BR"/>
        </w:rPr>
        <w:t>Resources</w:t>
      </w:r>
      <w:proofErr w:type="spellEnd"/>
      <w:r w:rsidRPr="009211E8">
        <w:rPr>
          <w:rFonts w:ascii="Times New Roman" w:hAnsi="Times New Roman"/>
          <w:b/>
          <w:bCs/>
          <w:sz w:val="24"/>
          <w:szCs w:val="24"/>
          <w:lang w:val="pt-BR"/>
        </w:rPr>
        <w:t xml:space="preserve">: </w:t>
      </w:r>
      <w:r w:rsidRPr="009211E8">
        <w:rPr>
          <w:rFonts w:ascii="Times New Roman" w:hAnsi="Times New Roman"/>
          <w:sz w:val="24"/>
          <w:szCs w:val="24"/>
          <w:lang w:val="pt-BR"/>
        </w:rPr>
        <w:t xml:space="preserve">Segundo APPLE (2009, p. 3) as </w:t>
      </w:r>
      <w:proofErr w:type="spellStart"/>
      <w:r w:rsidRPr="009211E8">
        <w:rPr>
          <w:rFonts w:ascii="Times New Roman" w:hAnsi="Times New Roman"/>
          <w:sz w:val="24"/>
          <w:szCs w:val="24"/>
          <w:lang w:val="pt-BR"/>
        </w:rPr>
        <w:t>Guiding</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Resources</w:t>
      </w:r>
      <w:proofErr w:type="spellEnd"/>
      <w:r w:rsidRPr="009211E8">
        <w:rPr>
          <w:rFonts w:ascii="Times New Roman" w:hAnsi="Times New Roman"/>
          <w:sz w:val="24"/>
          <w:szCs w:val="24"/>
          <w:lang w:val="pt-BR"/>
        </w:rPr>
        <w:t xml:space="preserve"> constitu</w:t>
      </w:r>
      <w:ins w:id="416" w:author="elizamarysouza@gmail.com" w:date="2018-04-10T14:48:00Z">
        <w:r w:rsidR="00EF3016">
          <w:rPr>
            <w:rFonts w:ascii="Times New Roman" w:hAnsi="Times New Roman"/>
            <w:sz w:val="24"/>
            <w:szCs w:val="24"/>
            <w:lang w:val="pt-BR"/>
          </w:rPr>
          <w:t>em</w:t>
        </w:r>
      </w:ins>
      <w:del w:id="417" w:author="elizamarysouza@gmail.com" w:date="2018-04-10T14:48:00Z">
        <w:r w:rsidRPr="009211E8" w:rsidDel="00EF3016">
          <w:rPr>
            <w:rFonts w:ascii="Times New Roman" w:hAnsi="Times New Roman"/>
            <w:sz w:val="24"/>
            <w:szCs w:val="24"/>
            <w:lang w:val="pt-BR"/>
          </w:rPr>
          <w:delText>i</w:delText>
        </w:r>
      </w:del>
      <w:r w:rsidRPr="009211E8">
        <w:rPr>
          <w:rFonts w:ascii="Times New Roman" w:hAnsi="Times New Roman"/>
          <w:sz w:val="24"/>
          <w:szCs w:val="24"/>
          <w:lang w:val="pt-BR"/>
        </w:rPr>
        <w:t xml:space="preserve"> - sem de todo o material necessários para responder as </w:t>
      </w:r>
      <w:proofErr w:type="spellStart"/>
      <w:r w:rsidRPr="009211E8">
        <w:rPr>
          <w:rFonts w:ascii="Times New Roman" w:hAnsi="Times New Roman"/>
          <w:sz w:val="24"/>
          <w:szCs w:val="24"/>
          <w:lang w:val="pt-BR"/>
        </w:rPr>
        <w:t>Guiding</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Questions</w:t>
      </w:r>
      <w:proofErr w:type="spellEnd"/>
      <w:r w:rsidRPr="009211E8">
        <w:rPr>
          <w:rFonts w:ascii="Times New Roman" w:hAnsi="Times New Roman"/>
          <w:sz w:val="24"/>
          <w:szCs w:val="24"/>
          <w:lang w:val="pt-BR"/>
        </w:rPr>
        <w:t xml:space="preserve">, podendo ser questionários, podcasts, gravações de áudio ou vídeo, entrevistas, etc. Com base nos exemplos anteriores, poderia - se ter como uma </w:t>
      </w:r>
      <w:proofErr w:type="spellStart"/>
      <w:r w:rsidRPr="009211E8">
        <w:rPr>
          <w:rFonts w:ascii="Times New Roman" w:hAnsi="Times New Roman"/>
          <w:sz w:val="24"/>
          <w:szCs w:val="24"/>
          <w:lang w:val="pt-BR"/>
        </w:rPr>
        <w:t>Guiding</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Resource</w:t>
      </w:r>
      <w:proofErr w:type="spellEnd"/>
      <w:r w:rsidRPr="009211E8">
        <w:rPr>
          <w:rFonts w:ascii="Times New Roman" w:hAnsi="Times New Roman"/>
          <w:sz w:val="24"/>
          <w:szCs w:val="24"/>
          <w:lang w:val="pt-BR"/>
        </w:rPr>
        <w:t xml:space="preserve"> um questionário a ser aplicado em uma clínica de reabilitação.</w:t>
      </w:r>
    </w:p>
    <w:p w14:paraId="7FD23EED" w14:textId="77777777"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proofErr w:type="spellStart"/>
      <w:r w:rsidRPr="009211E8">
        <w:rPr>
          <w:rFonts w:ascii="Times New Roman" w:hAnsi="Times New Roman"/>
          <w:b/>
          <w:bCs/>
          <w:sz w:val="24"/>
          <w:szCs w:val="24"/>
          <w:lang w:val="pt-BR"/>
        </w:rPr>
        <w:t>Guiding</w:t>
      </w:r>
      <w:proofErr w:type="spellEnd"/>
      <w:r w:rsidRPr="009211E8">
        <w:rPr>
          <w:rFonts w:ascii="Times New Roman" w:hAnsi="Times New Roman"/>
          <w:b/>
          <w:bCs/>
          <w:sz w:val="24"/>
          <w:szCs w:val="24"/>
          <w:lang w:val="pt-BR"/>
        </w:rPr>
        <w:t xml:space="preserve"> </w:t>
      </w:r>
      <w:proofErr w:type="spellStart"/>
      <w:r w:rsidRPr="009211E8">
        <w:rPr>
          <w:rFonts w:ascii="Times New Roman" w:hAnsi="Times New Roman"/>
          <w:b/>
          <w:bCs/>
          <w:sz w:val="24"/>
          <w:szCs w:val="24"/>
          <w:lang w:val="pt-BR"/>
        </w:rPr>
        <w:t>Activites</w:t>
      </w:r>
      <w:proofErr w:type="spellEnd"/>
      <w:r w:rsidRPr="009211E8">
        <w:rPr>
          <w:rFonts w:ascii="Times New Roman" w:hAnsi="Times New Roman"/>
          <w:b/>
          <w:bCs/>
          <w:sz w:val="24"/>
          <w:szCs w:val="24"/>
          <w:lang w:val="pt-BR"/>
        </w:rPr>
        <w:t xml:space="preserve">: </w:t>
      </w:r>
      <w:r w:rsidRPr="009211E8">
        <w:rPr>
          <w:rFonts w:ascii="Times New Roman" w:hAnsi="Times New Roman"/>
          <w:sz w:val="24"/>
          <w:szCs w:val="24"/>
          <w:lang w:val="pt-BR"/>
        </w:rPr>
        <w:t xml:space="preserve">Constitui - se de qualquer atividade que ajude o aluno a responder as </w:t>
      </w:r>
      <w:proofErr w:type="spellStart"/>
      <w:r w:rsidRPr="009211E8">
        <w:rPr>
          <w:rFonts w:ascii="Times New Roman" w:hAnsi="Times New Roman"/>
          <w:sz w:val="24"/>
          <w:szCs w:val="24"/>
          <w:lang w:val="pt-BR"/>
        </w:rPr>
        <w:t>Guiding</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Questions</w:t>
      </w:r>
      <w:proofErr w:type="spellEnd"/>
      <w:r w:rsidRPr="009211E8">
        <w:rPr>
          <w:rFonts w:ascii="Times New Roman" w:hAnsi="Times New Roman"/>
          <w:sz w:val="24"/>
          <w:szCs w:val="24"/>
          <w:lang w:val="pt-BR"/>
        </w:rPr>
        <w:t xml:space="preserve">, além de aumentar o entendimento </w:t>
      </w:r>
      <w:proofErr w:type="spellStart"/>
      <w:r w:rsidRPr="009211E8">
        <w:rPr>
          <w:rFonts w:ascii="Times New Roman" w:hAnsi="Times New Roman"/>
          <w:sz w:val="24"/>
          <w:szCs w:val="24"/>
          <w:lang w:val="pt-BR"/>
        </w:rPr>
        <w:t>a cerca</w:t>
      </w:r>
      <w:proofErr w:type="spellEnd"/>
      <w:r w:rsidRPr="009211E8">
        <w:rPr>
          <w:rFonts w:ascii="Times New Roman" w:hAnsi="Times New Roman"/>
          <w:sz w:val="24"/>
          <w:szCs w:val="24"/>
          <w:lang w:val="pt-BR"/>
        </w:rPr>
        <w:t xml:space="preserve"> do assunto a ser tratado (APPLE, 2009, p. 3). Com base nos exemplos acima, pode - se propor uma simulação de algum exercício de reabilitação empregado com pacientes.</w:t>
      </w:r>
    </w:p>
    <w:p w14:paraId="3FC50641" w14:textId="0D878813" w:rsidR="00BD2638" w:rsidRPr="009211E8" w:rsidRDefault="00143E52">
      <w:pPr>
        <w:pStyle w:val="Corpo"/>
        <w:numPr>
          <w:ilvl w:val="0"/>
          <w:numId w:val="4"/>
        </w:numPr>
        <w:spacing w:line="360" w:lineRule="auto"/>
        <w:jc w:val="both"/>
        <w:rPr>
          <w:rFonts w:ascii="Times New Roman" w:eastAsia="Times New Roman" w:hAnsi="Times New Roman" w:cs="Times New Roman"/>
          <w:sz w:val="24"/>
          <w:szCs w:val="24"/>
          <w:lang w:val="pt-BR"/>
        </w:rPr>
      </w:pPr>
      <w:proofErr w:type="spellStart"/>
      <w:r w:rsidRPr="009211E8">
        <w:rPr>
          <w:rFonts w:ascii="Times New Roman" w:hAnsi="Times New Roman"/>
          <w:b/>
          <w:bCs/>
          <w:sz w:val="24"/>
          <w:szCs w:val="24"/>
          <w:lang w:val="pt-BR"/>
        </w:rPr>
        <w:t>Solution</w:t>
      </w:r>
      <w:proofErr w:type="spellEnd"/>
      <w:r w:rsidRPr="009211E8">
        <w:rPr>
          <w:rFonts w:ascii="Times New Roman" w:hAnsi="Times New Roman"/>
          <w:b/>
          <w:bCs/>
          <w:sz w:val="24"/>
          <w:szCs w:val="24"/>
          <w:lang w:val="pt-BR"/>
        </w:rPr>
        <w:t xml:space="preserve"> - </w:t>
      </w:r>
      <w:proofErr w:type="spellStart"/>
      <w:r w:rsidRPr="009211E8">
        <w:rPr>
          <w:rFonts w:ascii="Times New Roman" w:hAnsi="Times New Roman"/>
          <w:b/>
          <w:bCs/>
          <w:sz w:val="24"/>
          <w:szCs w:val="24"/>
          <w:lang w:val="pt-BR"/>
        </w:rPr>
        <w:t>Action</w:t>
      </w:r>
      <w:proofErr w:type="spellEnd"/>
      <w:r w:rsidRPr="009211E8">
        <w:rPr>
          <w:rFonts w:ascii="Times New Roman" w:hAnsi="Times New Roman"/>
          <w:b/>
          <w:bCs/>
          <w:sz w:val="24"/>
          <w:szCs w:val="24"/>
          <w:lang w:val="pt-BR"/>
        </w:rPr>
        <w:t xml:space="preserve">: </w:t>
      </w:r>
      <w:r>
        <w:rPr>
          <w:rFonts w:ascii="Times New Roman" w:hAnsi="Times New Roman"/>
          <w:sz w:val="24"/>
          <w:szCs w:val="24"/>
          <w:lang w:val="es-ES_tradnl"/>
        </w:rPr>
        <w:t xml:space="preserve">Cada </w:t>
      </w:r>
      <w:proofErr w:type="spellStart"/>
      <w:r w:rsidRPr="009211E8">
        <w:rPr>
          <w:rFonts w:ascii="Times New Roman" w:hAnsi="Times New Roman"/>
          <w:sz w:val="24"/>
          <w:szCs w:val="24"/>
          <w:lang w:val="pt-BR"/>
        </w:rPr>
        <w:t>Challenge</w:t>
      </w:r>
      <w:proofErr w:type="spellEnd"/>
      <w:r w:rsidRPr="009211E8">
        <w:rPr>
          <w:rFonts w:ascii="Times New Roman" w:hAnsi="Times New Roman"/>
          <w:sz w:val="24"/>
          <w:szCs w:val="24"/>
          <w:lang w:val="pt-BR"/>
        </w:rPr>
        <w:t xml:space="preserve"> deve ser “</w:t>
      </w:r>
      <w:r>
        <w:rPr>
          <w:rFonts w:ascii="Times New Roman" w:hAnsi="Times New Roman"/>
          <w:sz w:val="24"/>
          <w:szCs w:val="24"/>
          <w:lang w:val="pt-PT"/>
        </w:rPr>
        <w:t>afirmado</w:t>
      </w:r>
      <w:r w:rsidRPr="009211E8">
        <w:rPr>
          <w:rFonts w:ascii="Times New Roman" w:hAnsi="Times New Roman"/>
          <w:sz w:val="24"/>
          <w:szCs w:val="24"/>
          <w:lang w:val="pt-BR"/>
        </w:rPr>
        <w:t>"</w:t>
      </w:r>
      <w:r>
        <w:rPr>
          <w:rFonts w:ascii="Times New Roman" w:hAnsi="Times New Roman"/>
          <w:sz w:val="24"/>
          <w:szCs w:val="24"/>
          <w:lang w:val="pt-PT"/>
        </w:rPr>
        <w:t xml:space="preserve"> o suficiente para permitir uma variedade de soluções. Cada solução deve ser</w:t>
      </w:r>
      <w:r w:rsidRPr="009211E8">
        <w:rPr>
          <w:rFonts w:ascii="Times New Roman" w:hAnsi="Times New Roman"/>
          <w:sz w:val="24"/>
          <w:szCs w:val="24"/>
          <w:lang w:val="pt-BR"/>
        </w:rPr>
        <w:t xml:space="preserve"> pensada, ser </w:t>
      </w:r>
      <w:r>
        <w:rPr>
          <w:rFonts w:ascii="Times New Roman" w:hAnsi="Times New Roman"/>
          <w:sz w:val="24"/>
          <w:szCs w:val="24"/>
          <w:lang w:val="pt-PT"/>
        </w:rPr>
        <w:t>concreta, acion</w:t>
      </w:r>
      <w:r w:rsidRPr="009211E8">
        <w:rPr>
          <w:rFonts w:ascii="Times New Roman" w:hAnsi="Times New Roman"/>
          <w:sz w:val="24"/>
          <w:szCs w:val="24"/>
          <w:lang w:val="pt-BR"/>
        </w:rPr>
        <w:t>á</w:t>
      </w:r>
      <w:r>
        <w:rPr>
          <w:rFonts w:ascii="Times New Roman" w:hAnsi="Times New Roman"/>
          <w:sz w:val="24"/>
          <w:szCs w:val="24"/>
          <w:lang w:val="pt-PT"/>
        </w:rPr>
        <w:t>vel, claramente articulada e apresentada em um formato public</w:t>
      </w:r>
      <w:proofErr w:type="spellStart"/>
      <w:r w:rsidRPr="009211E8">
        <w:rPr>
          <w:rFonts w:ascii="Times New Roman" w:hAnsi="Times New Roman"/>
          <w:sz w:val="24"/>
          <w:szCs w:val="24"/>
          <w:lang w:val="pt-BR"/>
        </w:rPr>
        <w:t>ável</w:t>
      </w:r>
      <w:proofErr w:type="spellEnd"/>
      <w:r w:rsidRPr="009211E8">
        <w:rPr>
          <w:rFonts w:ascii="Times New Roman" w:hAnsi="Times New Roman"/>
          <w:sz w:val="24"/>
          <w:szCs w:val="24"/>
          <w:lang w:val="pt-BR"/>
        </w:rPr>
        <w:t xml:space="preserve"> (APPLE, 2009, p. 3). Uma </w:t>
      </w:r>
      <w:proofErr w:type="spellStart"/>
      <w:r w:rsidRPr="009211E8">
        <w:rPr>
          <w:rFonts w:ascii="Times New Roman" w:hAnsi="Times New Roman"/>
          <w:sz w:val="24"/>
          <w:szCs w:val="24"/>
          <w:lang w:val="pt-BR"/>
        </w:rPr>
        <w:t>Solution</w:t>
      </w:r>
      <w:proofErr w:type="spellEnd"/>
      <w:r w:rsidRPr="009211E8">
        <w:rPr>
          <w:rFonts w:ascii="Times New Roman" w:hAnsi="Times New Roman"/>
          <w:sz w:val="24"/>
          <w:szCs w:val="24"/>
          <w:lang w:val="pt-BR"/>
        </w:rPr>
        <w:t xml:space="preserve"> para o problema </w:t>
      </w:r>
      <w:del w:id="418" w:author="elizamarysouza@gmail.com" w:date="2018-04-10T14:57:00Z">
        <w:r w:rsidRPr="009211E8" w:rsidDel="00001453">
          <w:rPr>
            <w:rFonts w:ascii="Times New Roman" w:hAnsi="Times New Roman"/>
            <w:sz w:val="24"/>
            <w:szCs w:val="24"/>
            <w:lang w:val="pt-BR"/>
          </w:rPr>
          <w:delText>de exemplo citado</w:delText>
        </w:r>
      </w:del>
      <w:ins w:id="419" w:author="elizamarysouza@gmail.com" w:date="2018-04-10T14:57:00Z">
        <w:r w:rsidR="00001453">
          <w:rPr>
            <w:rFonts w:ascii="Times New Roman" w:hAnsi="Times New Roman"/>
            <w:sz w:val="24"/>
            <w:szCs w:val="24"/>
            <w:lang w:val="pt-BR"/>
          </w:rPr>
          <w:t>apresentado nesta pesquisa</w:t>
        </w:r>
      </w:ins>
      <w:r w:rsidRPr="009211E8">
        <w:rPr>
          <w:rFonts w:ascii="Times New Roman" w:hAnsi="Times New Roman"/>
          <w:sz w:val="24"/>
          <w:szCs w:val="24"/>
          <w:lang w:val="pt-BR"/>
        </w:rPr>
        <w:t xml:space="preserve"> </w:t>
      </w:r>
      <w:del w:id="420" w:author="elizamarysouza@gmail.com" w:date="2018-04-10T14:58:00Z">
        <w:r w:rsidRPr="009211E8" w:rsidDel="00001453">
          <w:rPr>
            <w:rFonts w:ascii="Times New Roman" w:hAnsi="Times New Roman"/>
            <w:sz w:val="24"/>
            <w:szCs w:val="24"/>
            <w:lang w:val="pt-BR"/>
          </w:rPr>
          <w:delText xml:space="preserve">até o momento </w:delText>
        </w:r>
      </w:del>
      <w:r w:rsidRPr="009211E8">
        <w:rPr>
          <w:rFonts w:ascii="Times New Roman" w:hAnsi="Times New Roman"/>
          <w:sz w:val="24"/>
          <w:szCs w:val="24"/>
          <w:lang w:val="pt-BR"/>
        </w:rPr>
        <w:t>poderia ser: “</w:t>
      </w:r>
      <w:r>
        <w:rPr>
          <w:rFonts w:ascii="Times New Roman" w:hAnsi="Times New Roman"/>
          <w:sz w:val="24"/>
          <w:szCs w:val="24"/>
          <w:lang w:val="pt-PT"/>
        </w:rPr>
        <w:t>App para iPhone e Apple Watch que auxilia pessoas em reabilitação a (re)construir sua coordenação motora de forma l</w:t>
      </w:r>
      <w:r w:rsidRPr="009211E8">
        <w:rPr>
          <w:rFonts w:ascii="Times New Roman" w:hAnsi="Times New Roman"/>
          <w:sz w:val="24"/>
          <w:szCs w:val="24"/>
          <w:lang w:val="pt-BR"/>
        </w:rPr>
        <w:t>ú</w:t>
      </w:r>
      <w:r>
        <w:rPr>
          <w:rFonts w:ascii="Times New Roman" w:hAnsi="Times New Roman"/>
          <w:sz w:val="24"/>
          <w:szCs w:val="24"/>
          <w:lang w:val="pt-PT"/>
        </w:rPr>
        <w:t>dica por meio de exerc</w:t>
      </w:r>
      <w:r w:rsidRPr="009211E8">
        <w:rPr>
          <w:rFonts w:ascii="Times New Roman" w:hAnsi="Times New Roman"/>
          <w:sz w:val="24"/>
          <w:szCs w:val="24"/>
          <w:lang w:val="pt-BR"/>
        </w:rPr>
        <w:t>í</w:t>
      </w:r>
      <w:r>
        <w:rPr>
          <w:rFonts w:ascii="Times New Roman" w:hAnsi="Times New Roman"/>
          <w:sz w:val="24"/>
          <w:szCs w:val="24"/>
          <w:lang w:val="pt-PT"/>
        </w:rPr>
        <w:t>cios direcionados</w:t>
      </w:r>
      <w:r w:rsidRPr="009211E8">
        <w:rPr>
          <w:rFonts w:ascii="Times New Roman" w:hAnsi="Times New Roman"/>
          <w:sz w:val="24"/>
          <w:szCs w:val="24"/>
          <w:lang w:val="pt-BR"/>
        </w:rPr>
        <w:t>.”</w:t>
      </w:r>
    </w:p>
    <w:p w14:paraId="048DC4B5" w14:textId="77777777" w:rsidR="00BD2638" w:rsidRDefault="00143E52">
      <w:pPr>
        <w:pStyle w:val="Corpo"/>
        <w:numPr>
          <w:ilvl w:val="0"/>
          <w:numId w:val="4"/>
        </w:numPr>
        <w:spacing w:line="360" w:lineRule="auto"/>
        <w:jc w:val="both"/>
        <w:rPr>
          <w:rFonts w:ascii="Times New Roman" w:eastAsia="Times New Roman" w:hAnsi="Times New Roman" w:cs="Times New Roman"/>
          <w:sz w:val="24"/>
          <w:szCs w:val="24"/>
        </w:rPr>
      </w:pPr>
      <w:r w:rsidRPr="009211E8">
        <w:rPr>
          <w:rFonts w:ascii="Times New Roman" w:hAnsi="Times New Roman"/>
          <w:b/>
          <w:bCs/>
          <w:sz w:val="24"/>
          <w:szCs w:val="24"/>
          <w:lang w:val="pt-BR"/>
        </w:rPr>
        <w:t xml:space="preserve">Assessment: </w:t>
      </w:r>
      <w:r w:rsidRPr="009211E8">
        <w:rPr>
          <w:rFonts w:ascii="Times New Roman" w:hAnsi="Times New Roman"/>
          <w:sz w:val="24"/>
          <w:szCs w:val="24"/>
          <w:lang w:val="pt-BR"/>
        </w:rPr>
        <w:t xml:space="preserve">Segundo APPLE (2009, p. 3), o Assessment está compelido na forma que os alunos são avaliados.  </w:t>
      </w:r>
      <w:r>
        <w:rPr>
          <w:rFonts w:ascii="Times New Roman" w:hAnsi="Times New Roman"/>
          <w:sz w:val="24"/>
          <w:szCs w:val="24"/>
        </w:rPr>
        <w:t xml:space="preserve">Segundo o </w:t>
      </w:r>
      <w:proofErr w:type="spellStart"/>
      <w:r>
        <w:rPr>
          <w:rFonts w:ascii="Times New Roman" w:hAnsi="Times New Roman"/>
          <w:sz w:val="24"/>
          <w:szCs w:val="24"/>
        </w:rPr>
        <w:t>autor</w:t>
      </w:r>
      <w:proofErr w:type="spellEnd"/>
      <w:r>
        <w:rPr>
          <w:rFonts w:ascii="Times New Roman" w:hAnsi="Times New Roman"/>
          <w:sz w:val="24"/>
          <w:szCs w:val="24"/>
        </w:rPr>
        <w:t xml:space="preserve">: </w:t>
      </w:r>
    </w:p>
    <w:p w14:paraId="4DC0061B" w14:textId="77777777" w:rsidR="00BD2638" w:rsidRDefault="00BD2638">
      <w:pPr>
        <w:pStyle w:val="Corpo"/>
        <w:spacing w:line="360" w:lineRule="auto"/>
        <w:ind w:firstLine="1134"/>
        <w:jc w:val="both"/>
        <w:rPr>
          <w:rFonts w:ascii="Times New Roman" w:eastAsia="Times New Roman" w:hAnsi="Times New Roman" w:cs="Times New Roman"/>
          <w:sz w:val="24"/>
          <w:szCs w:val="24"/>
        </w:rPr>
      </w:pPr>
    </w:p>
    <w:p w14:paraId="5AB7160B" w14:textId="77777777" w:rsidR="00BD2638" w:rsidRDefault="00143E52">
      <w:pPr>
        <w:pStyle w:val="Corpo"/>
        <w:ind w:left="1701" w:firstLine="567"/>
        <w:jc w:val="both"/>
        <w:rPr>
          <w:rFonts w:ascii="Times New Roman" w:eastAsia="Times New Roman" w:hAnsi="Times New Roman" w:cs="Times New Roman"/>
          <w:sz w:val="24"/>
          <w:szCs w:val="24"/>
        </w:rPr>
      </w:pPr>
      <w:r w:rsidRPr="009211E8">
        <w:rPr>
          <w:rFonts w:ascii="Times New Roman" w:hAnsi="Times New Roman"/>
          <w:sz w:val="24"/>
          <w:szCs w:val="24"/>
          <w:lang w:val="pt-BR"/>
        </w:rPr>
        <w:t>“</w:t>
      </w:r>
      <w:r>
        <w:rPr>
          <w:rFonts w:ascii="Times New Roman" w:hAnsi="Times New Roman"/>
          <w:sz w:val="24"/>
          <w:szCs w:val="24"/>
          <w:lang w:val="pt-PT"/>
        </w:rPr>
        <w:t xml:space="preserve">A </w:t>
      </w:r>
      <w:proofErr w:type="spellStart"/>
      <w:r w:rsidRPr="009211E8">
        <w:rPr>
          <w:rFonts w:ascii="Times New Roman" w:hAnsi="Times New Roman"/>
          <w:sz w:val="24"/>
          <w:szCs w:val="24"/>
          <w:lang w:val="pt-BR"/>
        </w:rPr>
        <w:t>Solution</w:t>
      </w:r>
      <w:proofErr w:type="spellEnd"/>
      <w:r>
        <w:rPr>
          <w:rFonts w:ascii="Times New Roman" w:hAnsi="Times New Roman"/>
          <w:sz w:val="24"/>
          <w:szCs w:val="24"/>
          <w:lang w:val="pt-PT"/>
        </w:rPr>
        <w:t xml:space="preserve"> pode ser avaliada </w:t>
      </w:r>
      <w:r w:rsidRPr="009211E8">
        <w:rPr>
          <w:rFonts w:ascii="Times New Roman" w:hAnsi="Times New Roman"/>
          <w:sz w:val="24"/>
          <w:szCs w:val="24"/>
          <w:lang w:val="pt-BR"/>
        </w:rPr>
        <w:t>através da sua</w:t>
      </w:r>
      <w:r>
        <w:rPr>
          <w:rFonts w:ascii="Times New Roman" w:hAnsi="Times New Roman"/>
          <w:sz w:val="24"/>
          <w:szCs w:val="24"/>
          <w:lang w:val="es-ES_tradnl"/>
        </w:rPr>
        <w:t xml:space="preserve"> </w:t>
      </w:r>
      <w:proofErr w:type="spellStart"/>
      <w:r>
        <w:rPr>
          <w:rFonts w:ascii="Times New Roman" w:hAnsi="Times New Roman"/>
          <w:sz w:val="24"/>
          <w:szCs w:val="24"/>
          <w:lang w:val="es-ES_tradnl"/>
        </w:rPr>
        <w:t>conex</w:t>
      </w:r>
      <w:proofErr w:type="spellEnd"/>
      <w:r>
        <w:rPr>
          <w:rFonts w:ascii="Times New Roman" w:hAnsi="Times New Roman"/>
          <w:sz w:val="24"/>
          <w:szCs w:val="24"/>
          <w:lang w:val="pt-PT"/>
        </w:rPr>
        <w:t xml:space="preserve">ão com o </w:t>
      </w:r>
      <w:proofErr w:type="spellStart"/>
      <w:r w:rsidRPr="009211E8">
        <w:rPr>
          <w:rFonts w:ascii="Times New Roman" w:hAnsi="Times New Roman"/>
          <w:sz w:val="24"/>
          <w:szCs w:val="24"/>
          <w:lang w:val="pt-BR"/>
        </w:rPr>
        <w:t>Challenge</w:t>
      </w:r>
      <w:proofErr w:type="spellEnd"/>
      <w:r w:rsidRPr="009211E8">
        <w:rPr>
          <w:rFonts w:ascii="Times New Roman" w:hAnsi="Times New Roman"/>
          <w:sz w:val="24"/>
          <w:szCs w:val="24"/>
          <w:lang w:val="pt-BR"/>
        </w:rPr>
        <w:t xml:space="preserve"> proposto</w:t>
      </w:r>
      <w:r>
        <w:rPr>
          <w:rFonts w:ascii="Times New Roman" w:hAnsi="Times New Roman"/>
          <w:sz w:val="24"/>
          <w:szCs w:val="24"/>
          <w:lang w:val="pt-PT"/>
        </w:rPr>
        <w:t>, a exatidã</w:t>
      </w:r>
      <w:r>
        <w:rPr>
          <w:rFonts w:ascii="Times New Roman" w:hAnsi="Times New Roman"/>
          <w:sz w:val="24"/>
          <w:szCs w:val="24"/>
          <w:lang w:val="it-IT"/>
        </w:rPr>
        <w:t>o d</w:t>
      </w:r>
      <w:r w:rsidRPr="009211E8">
        <w:rPr>
          <w:rFonts w:ascii="Times New Roman" w:hAnsi="Times New Roman"/>
          <w:sz w:val="24"/>
          <w:szCs w:val="24"/>
          <w:lang w:val="pt-BR"/>
        </w:rPr>
        <w:t>e seu</w:t>
      </w:r>
      <w:r>
        <w:rPr>
          <w:rFonts w:ascii="Times New Roman" w:hAnsi="Times New Roman"/>
          <w:sz w:val="24"/>
          <w:szCs w:val="24"/>
          <w:lang w:val="it-IT"/>
        </w:rPr>
        <w:t xml:space="preserve"> conte</w:t>
      </w:r>
      <w:r w:rsidRPr="009211E8">
        <w:rPr>
          <w:rFonts w:ascii="Times New Roman" w:hAnsi="Times New Roman"/>
          <w:sz w:val="24"/>
          <w:szCs w:val="24"/>
          <w:lang w:val="pt-BR"/>
        </w:rPr>
        <w:t>ú</w:t>
      </w:r>
      <w:r>
        <w:rPr>
          <w:rFonts w:ascii="Times New Roman" w:hAnsi="Times New Roman"/>
          <w:sz w:val="24"/>
          <w:szCs w:val="24"/>
          <w:lang w:val="pt-PT"/>
        </w:rPr>
        <w:t>do, a clareza d</w:t>
      </w:r>
      <w:r w:rsidRPr="009211E8">
        <w:rPr>
          <w:rFonts w:ascii="Times New Roman" w:hAnsi="Times New Roman"/>
          <w:sz w:val="24"/>
          <w:szCs w:val="24"/>
          <w:lang w:val="pt-BR"/>
        </w:rPr>
        <w:t>a</w:t>
      </w:r>
      <w:r>
        <w:rPr>
          <w:rFonts w:ascii="Times New Roman" w:hAnsi="Times New Roman"/>
          <w:sz w:val="24"/>
          <w:szCs w:val="24"/>
          <w:lang w:val="pt-PT"/>
        </w:rPr>
        <w:t xml:space="preserve"> comunicação, a aplicabilidade </w:t>
      </w:r>
      <w:r w:rsidRPr="009211E8">
        <w:rPr>
          <w:rFonts w:ascii="Times New Roman" w:hAnsi="Times New Roman"/>
          <w:sz w:val="24"/>
          <w:szCs w:val="24"/>
          <w:lang w:val="pt-BR"/>
        </w:rPr>
        <w:t>e sua</w:t>
      </w:r>
      <w:r>
        <w:rPr>
          <w:rFonts w:ascii="Times New Roman" w:hAnsi="Times New Roman"/>
          <w:sz w:val="24"/>
          <w:szCs w:val="24"/>
          <w:lang w:val="fr-FR"/>
        </w:rPr>
        <w:t xml:space="preserve"> implementa</w:t>
      </w:r>
      <w:r>
        <w:rPr>
          <w:rFonts w:ascii="Times New Roman" w:hAnsi="Times New Roman"/>
          <w:sz w:val="24"/>
          <w:szCs w:val="24"/>
          <w:lang w:val="pt-PT"/>
        </w:rPr>
        <w:t>çã</w:t>
      </w:r>
      <w:r>
        <w:rPr>
          <w:rFonts w:ascii="Times New Roman" w:hAnsi="Times New Roman"/>
          <w:sz w:val="24"/>
          <w:szCs w:val="24"/>
          <w:lang w:val="it-IT"/>
        </w:rPr>
        <w:t>o,</w:t>
      </w:r>
      <w:r w:rsidRPr="009211E8">
        <w:rPr>
          <w:rFonts w:ascii="Times New Roman" w:hAnsi="Times New Roman"/>
          <w:sz w:val="24"/>
          <w:szCs w:val="24"/>
          <w:lang w:val="pt-BR"/>
        </w:rPr>
        <w:t xml:space="preserve"> </w:t>
      </w:r>
      <w:r>
        <w:rPr>
          <w:rFonts w:ascii="Times New Roman" w:hAnsi="Times New Roman"/>
          <w:sz w:val="24"/>
          <w:szCs w:val="24"/>
          <w:lang w:val="pt-PT"/>
        </w:rPr>
        <w:t>a efic</w:t>
      </w:r>
      <w:r w:rsidRPr="009211E8">
        <w:rPr>
          <w:rFonts w:ascii="Times New Roman" w:hAnsi="Times New Roman"/>
          <w:sz w:val="24"/>
          <w:szCs w:val="24"/>
          <w:lang w:val="pt-BR"/>
        </w:rPr>
        <w:t>á</w:t>
      </w:r>
      <w:r>
        <w:rPr>
          <w:rFonts w:ascii="Times New Roman" w:hAnsi="Times New Roman"/>
          <w:sz w:val="24"/>
          <w:szCs w:val="24"/>
          <w:lang w:val="pt-PT"/>
        </w:rPr>
        <w:t>cia da id</w:t>
      </w:r>
      <w:r>
        <w:rPr>
          <w:rFonts w:ascii="Times New Roman" w:hAnsi="Times New Roman"/>
          <w:sz w:val="24"/>
          <w:szCs w:val="24"/>
          <w:lang w:val="fr-FR"/>
        </w:rPr>
        <w:t>é</w:t>
      </w:r>
      <w:r>
        <w:rPr>
          <w:rFonts w:ascii="Times New Roman" w:hAnsi="Times New Roman"/>
          <w:sz w:val="24"/>
          <w:szCs w:val="24"/>
          <w:lang w:val="pt-PT"/>
        </w:rPr>
        <w:t>ia, entre outras coisas. Al</w:t>
      </w:r>
      <w:r>
        <w:rPr>
          <w:rFonts w:ascii="Times New Roman" w:hAnsi="Times New Roman"/>
          <w:sz w:val="24"/>
          <w:szCs w:val="24"/>
          <w:lang w:val="fr-FR"/>
        </w:rPr>
        <w:t>é</w:t>
      </w:r>
      <w:r w:rsidRPr="009211E8">
        <w:rPr>
          <w:rFonts w:ascii="Times New Roman" w:hAnsi="Times New Roman"/>
          <w:sz w:val="24"/>
          <w:szCs w:val="24"/>
          <w:lang w:val="pt-BR"/>
        </w:rPr>
        <w:t xml:space="preserve">m da </w:t>
      </w:r>
      <w:proofErr w:type="spellStart"/>
      <w:r w:rsidRPr="009211E8">
        <w:rPr>
          <w:rFonts w:ascii="Times New Roman" w:hAnsi="Times New Roman"/>
          <w:sz w:val="24"/>
          <w:szCs w:val="24"/>
          <w:lang w:val="pt-BR"/>
        </w:rPr>
        <w:t>Solution</w:t>
      </w:r>
      <w:proofErr w:type="spellEnd"/>
      <w:r w:rsidRPr="009211E8">
        <w:rPr>
          <w:rFonts w:ascii="Times New Roman" w:hAnsi="Times New Roman"/>
          <w:sz w:val="24"/>
          <w:szCs w:val="24"/>
          <w:lang w:val="pt-BR"/>
        </w:rPr>
        <w:t xml:space="preserve"> em si</w:t>
      </w:r>
      <w:r>
        <w:rPr>
          <w:rFonts w:ascii="Times New Roman" w:hAnsi="Times New Roman"/>
          <w:sz w:val="24"/>
          <w:szCs w:val="24"/>
          <w:lang w:val="pt-PT"/>
        </w:rPr>
        <w:t>, o processo que os indiv</w:t>
      </w:r>
      <w:r w:rsidRPr="009211E8">
        <w:rPr>
          <w:rFonts w:ascii="Times New Roman" w:hAnsi="Times New Roman"/>
          <w:sz w:val="24"/>
          <w:szCs w:val="24"/>
          <w:lang w:val="pt-BR"/>
        </w:rPr>
        <w:t>í</w:t>
      </w:r>
      <w:r>
        <w:rPr>
          <w:rFonts w:ascii="Times New Roman" w:hAnsi="Times New Roman"/>
          <w:sz w:val="24"/>
          <w:szCs w:val="24"/>
          <w:lang w:val="pt-PT"/>
        </w:rPr>
        <w:t>duos</w:t>
      </w:r>
      <w:r w:rsidRPr="009211E8">
        <w:rPr>
          <w:rFonts w:ascii="Times New Roman" w:hAnsi="Times New Roman"/>
          <w:sz w:val="24"/>
          <w:szCs w:val="24"/>
          <w:lang w:val="pt-BR"/>
        </w:rPr>
        <w:t xml:space="preserve"> da equipe passaram para chegar na </w:t>
      </w:r>
      <w:proofErr w:type="spellStart"/>
      <w:r w:rsidRPr="009211E8">
        <w:rPr>
          <w:rFonts w:ascii="Times New Roman" w:hAnsi="Times New Roman"/>
          <w:sz w:val="24"/>
          <w:szCs w:val="24"/>
          <w:lang w:val="pt-BR"/>
        </w:rPr>
        <w:t>Solution</w:t>
      </w:r>
      <w:proofErr w:type="spellEnd"/>
      <w:r w:rsidRPr="009211E8">
        <w:rPr>
          <w:rFonts w:ascii="Times New Roman" w:hAnsi="Times New Roman"/>
          <w:sz w:val="24"/>
          <w:szCs w:val="24"/>
          <w:lang w:val="pt-BR"/>
        </w:rPr>
        <w:t xml:space="preserve"> também pode ser avaliada</w:t>
      </w:r>
      <w:r>
        <w:rPr>
          <w:rFonts w:ascii="Times New Roman" w:hAnsi="Times New Roman"/>
          <w:sz w:val="24"/>
          <w:szCs w:val="24"/>
          <w:lang w:val="pt-PT"/>
        </w:rPr>
        <w:t>, capturando o desenvolvimento de compet</w:t>
      </w:r>
      <w:r>
        <w:rPr>
          <w:rFonts w:ascii="Times New Roman" w:hAnsi="Times New Roman"/>
          <w:sz w:val="24"/>
          <w:szCs w:val="24"/>
          <w:lang w:val="fr-FR"/>
        </w:rPr>
        <w:t>ê</w:t>
      </w:r>
      <w:r>
        <w:rPr>
          <w:rFonts w:ascii="Times New Roman" w:hAnsi="Times New Roman"/>
          <w:sz w:val="24"/>
          <w:szCs w:val="24"/>
          <w:lang w:val="pt-PT"/>
        </w:rPr>
        <w:t>ncias chave do s</w:t>
      </w:r>
      <w:r>
        <w:rPr>
          <w:rFonts w:ascii="Times New Roman" w:hAnsi="Times New Roman"/>
          <w:sz w:val="24"/>
          <w:szCs w:val="24"/>
          <w:lang w:val="fr-FR"/>
        </w:rPr>
        <w:t>é</w:t>
      </w:r>
      <w:r>
        <w:rPr>
          <w:rFonts w:ascii="Times New Roman" w:hAnsi="Times New Roman"/>
          <w:sz w:val="24"/>
          <w:szCs w:val="24"/>
          <w:lang w:val="pt-PT"/>
        </w:rPr>
        <w:t>culo XXI.</w:t>
      </w:r>
      <w:r w:rsidRPr="009211E8">
        <w:rPr>
          <w:rFonts w:ascii="Times New Roman" w:hAnsi="Times New Roman"/>
          <w:sz w:val="24"/>
          <w:szCs w:val="24"/>
          <w:lang w:val="pt-BR"/>
        </w:rPr>
        <w:t xml:space="preserve">” </w:t>
      </w:r>
      <w:r>
        <w:rPr>
          <w:rFonts w:ascii="Times New Roman" w:hAnsi="Times New Roman"/>
          <w:sz w:val="24"/>
          <w:szCs w:val="24"/>
        </w:rPr>
        <w:t>(</w:t>
      </w:r>
      <w:proofErr w:type="spellStart"/>
      <w:r>
        <w:rPr>
          <w:rFonts w:ascii="Times New Roman" w:hAnsi="Times New Roman"/>
          <w:sz w:val="24"/>
          <w:szCs w:val="24"/>
        </w:rPr>
        <w:t>tradução</w:t>
      </w:r>
      <w:proofErr w:type="spellEnd"/>
      <w:r>
        <w:rPr>
          <w:rFonts w:ascii="Times New Roman" w:hAnsi="Times New Roman"/>
          <w:sz w:val="24"/>
          <w:szCs w:val="24"/>
        </w:rPr>
        <w:t xml:space="preserve"> </w:t>
      </w:r>
      <w:proofErr w:type="spellStart"/>
      <w:r>
        <w:rPr>
          <w:rFonts w:ascii="Times New Roman" w:hAnsi="Times New Roman"/>
          <w:sz w:val="24"/>
          <w:szCs w:val="24"/>
        </w:rPr>
        <w:t>nossa</w:t>
      </w:r>
      <w:proofErr w:type="spellEnd"/>
      <w:r>
        <w:rPr>
          <w:rFonts w:ascii="Times New Roman" w:hAnsi="Times New Roman"/>
          <w:sz w:val="24"/>
          <w:szCs w:val="24"/>
        </w:rPr>
        <w:t>).</w:t>
      </w:r>
    </w:p>
    <w:p w14:paraId="3CD594D7" w14:textId="77777777" w:rsidR="00BD2638" w:rsidRDefault="00BD2638">
      <w:pPr>
        <w:pStyle w:val="Corpo"/>
        <w:ind w:left="1701" w:firstLine="567"/>
        <w:jc w:val="both"/>
        <w:rPr>
          <w:rFonts w:ascii="Times New Roman" w:eastAsia="Times New Roman" w:hAnsi="Times New Roman" w:cs="Times New Roman"/>
          <w:color w:val="FF2C21"/>
          <w:sz w:val="24"/>
          <w:szCs w:val="24"/>
        </w:rPr>
      </w:pPr>
    </w:p>
    <w:p w14:paraId="68BBC4B5" w14:textId="77777777" w:rsidR="00BD2638" w:rsidRDefault="00BD2638">
      <w:pPr>
        <w:pStyle w:val="Corpo"/>
        <w:ind w:left="1701" w:firstLine="567"/>
        <w:jc w:val="both"/>
        <w:rPr>
          <w:rFonts w:ascii="Times New Roman" w:eastAsia="Times New Roman" w:hAnsi="Times New Roman" w:cs="Times New Roman"/>
          <w:color w:val="FF2C21"/>
          <w:sz w:val="24"/>
          <w:szCs w:val="24"/>
        </w:rPr>
      </w:pPr>
    </w:p>
    <w:p w14:paraId="06765456" w14:textId="77777777" w:rsidR="00BD2638" w:rsidRPr="009211E8" w:rsidRDefault="00143E52">
      <w:pPr>
        <w:pStyle w:val="Corpo"/>
        <w:numPr>
          <w:ilvl w:val="0"/>
          <w:numId w:val="5"/>
        </w:numPr>
        <w:spacing w:line="360" w:lineRule="auto"/>
        <w:jc w:val="both"/>
        <w:rPr>
          <w:rFonts w:ascii="Times New Roman" w:eastAsia="Times New Roman" w:hAnsi="Times New Roman" w:cs="Times New Roman"/>
          <w:sz w:val="24"/>
          <w:szCs w:val="24"/>
          <w:lang w:val="pt-BR"/>
        </w:rPr>
      </w:pPr>
      <w:proofErr w:type="spellStart"/>
      <w:r w:rsidRPr="009211E8">
        <w:rPr>
          <w:rFonts w:ascii="Times New Roman" w:hAnsi="Times New Roman"/>
          <w:b/>
          <w:bCs/>
          <w:sz w:val="24"/>
          <w:szCs w:val="24"/>
          <w:lang w:val="pt-BR"/>
        </w:rPr>
        <w:t>Publishing</w:t>
      </w:r>
      <w:proofErr w:type="spellEnd"/>
      <w:r w:rsidRPr="009211E8">
        <w:rPr>
          <w:rFonts w:ascii="Times New Roman" w:hAnsi="Times New Roman"/>
          <w:b/>
          <w:bCs/>
          <w:sz w:val="24"/>
          <w:szCs w:val="24"/>
          <w:lang w:val="pt-BR"/>
        </w:rPr>
        <w:t>:</w:t>
      </w:r>
      <w:r w:rsidRPr="009211E8">
        <w:rPr>
          <w:rFonts w:ascii="Times New Roman" w:hAnsi="Times New Roman"/>
          <w:sz w:val="24"/>
          <w:szCs w:val="24"/>
          <w:lang w:val="pt-BR"/>
        </w:rPr>
        <w:t xml:space="preserve"> Constitui - se na publicação da sua solução, podendo ser distribuído a comunidade ou a algum órgão ou empresa em específico (APPLE, 2009, p. 3).</w:t>
      </w:r>
    </w:p>
    <w:p w14:paraId="048E0F08"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58E36AB0"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commentRangeStart w:id="421"/>
    </w:p>
    <w:p w14:paraId="2780D867" w14:textId="77777777" w:rsidR="00BD2638" w:rsidRPr="009211E8" w:rsidRDefault="00143E52">
      <w:pPr>
        <w:pStyle w:val="Corpo"/>
        <w:spacing w:line="360" w:lineRule="auto"/>
        <w:jc w:val="both"/>
        <w:rPr>
          <w:rFonts w:ascii="Times New Roman" w:eastAsia="Times New Roman" w:hAnsi="Times New Roman" w:cs="Times New Roman"/>
          <w:color w:val="FF5F5D"/>
          <w:sz w:val="24"/>
          <w:szCs w:val="24"/>
          <w:lang w:val="pt-BR"/>
        </w:rPr>
      </w:pPr>
      <w:r w:rsidRPr="009211E8">
        <w:rPr>
          <w:rFonts w:ascii="Times New Roman" w:hAnsi="Times New Roman"/>
          <w:color w:val="FF5F5D"/>
          <w:sz w:val="24"/>
          <w:szCs w:val="24"/>
          <w:lang w:val="pt-BR"/>
        </w:rPr>
        <w:t xml:space="preserve">2.6. KANBAN </w:t>
      </w:r>
    </w:p>
    <w:commentRangeEnd w:id="421"/>
    <w:p w14:paraId="14FAA191" w14:textId="77777777" w:rsidR="00BD2638" w:rsidRPr="009211E8" w:rsidRDefault="00EE61CE">
      <w:pPr>
        <w:pStyle w:val="Corpo"/>
        <w:spacing w:line="360" w:lineRule="auto"/>
        <w:ind w:firstLine="1134"/>
        <w:jc w:val="both"/>
        <w:rPr>
          <w:rFonts w:ascii="Times New Roman" w:eastAsia="Times New Roman" w:hAnsi="Times New Roman" w:cs="Times New Roman"/>
          <w:color w:val="FF5F5D"/>
          <w:sz w:val="24"/>
          <w:szCs w:val="24"/>
          <w:lang w:val="pt-BR"/>
        </w:rPr>
      </w:pPr>
      <w:r>
        <w:rPr>
          <w:rStyle w:val="Refdecomentrio"/>
          <w:rFonts w:ascii="Times New Roman" w:hAnsi="Times New Roman" w:cs="Times New Roman"/>
          <w:color w:val="auto"/>
          <w:lang w:eastAsia="en-US"/>
        </w:rPr>
        <w:commentReference w:id="421"/>
      </w:r>
    </w:p>
    <w:p w14:paraId="6E14E95A" w14:textId="286454AD"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O </w:t>
      </w:r>
      <w:proofErr w:type="spellStart"/>
      <w:r w:rsidRPr="009211E8">
        <w:rPr>
          <w:rFonts w:ascii="Times New Roman" w:hAnsi="Times New Roman"/>
          <w:sz w:val="24"/>
          <w:szCs w:val="24"/>
          <w:lang w:val="pt-BR"/>
        </w:rPr>
        <w:t>Kanban</w:t>
      </w:r>
      <w:proofErr w:type="spellEnd"/>
      <w:r w:rsidRPr="009211E8">
        <w:rPr>
          <w:rFonts w:ascii="Times New Roman" w:hAnsi="Times New Roman"/>
          <w:sz w:val="24"/>
          <w:szCs w:val="24"/>
          <w:lang w:val="pt-BR"/>
        </w:rPr>
        <w:t xml:space="preserve">, em seu conceito mais básico, pode ser descrito como um termo que indica “cartão” ou “sinalização”, se trouxermos o seu termo ao pé da letra, de origem japonesa </w:t>
      </w:r>
      <w:commentRangeStart w:id="422"/>
      <w:r w:rsidRPr="009211E8">
        <w:rPr>
          <w:rFonts w:ascii="Times New Roman" w:hAnsi="Times New Roman"/>
          <w:sz w:val="24"/>
          <w:szCs w:val="24"/>
          <w:lang w:val="pt-BR"/>
        </w:rPr>
        <w:t>[1]</w:t>
      </w:r>
      <w:commentRangeEnd w:id="422"/>
      <w:r w:rsidR="00DC7A64">
        <w:rPr>
          <w:rStyle w:val="Refdecomentrio"/>
          <w:rFonts w:ascii="Times New Roman" w:hAnsi="Times New Roman" w:cs="Times New Roman"/>
          <w:color w:val="auto"/>
          <w:lang w:eastAsia="en-US"/>
        </w:rPr>
        <w:commentReference w:id="422"/>
      </w:r>
      <w:r w:rsidRPr="009211E8">
        <w:rPr>
          <w:rFonts w:ascii="Times New Roman" w:hAnsi="Times New Roman"/>
          <w:sz w:val="24"/>
          <w:szCs w:val="24"/>
          <w:lang w:val="pt-BR"/>
        </w:rPr>
        <w:t xml:space="preserve">. Para alguns autores, o </w:t>
      </w:r>
      <w:proofErr w:type="spellStart"/>
      <w:r w:rsidRPr="009211E8">
        <w:rPr>
          <w:rFonts w:ascii="Times New Roman" w:hAnsi="Times New Roman"/>
          <w:sz w:val="24"/>
          <w:szCs w:val="24"/>
          <w:lang w:val="pt-BR"/>
        </w:rPr>
        <w:t>Kanban</w:t>
      </w:r>
      <w:proofErr w:type="spellEnd"/>
      <w:r w:rsidRPr="009211E8">
        <w:rPr>
          <w:rFonts w:ascii="Times New Roman" w:hAnsi="Times New Roman"/>
          <w:sz w:val="24"/>
          <w:szCs w:val="24"/>
          <w:lang w:val="pt-BR"/>
        </w:rPr>
        <w:t xml:space="preserve"> pode ainda significar um método de gestão de mudanças, onde se é possível ter acesso e visualizar os passos que constituem um processo de produção </w:t>
      </w:r>
      <w:commentRangeStart w:id="423"/>
      <w:r w:rsidRPr="009211E8">
        <w:rPr>
          <w:rFonts w:ascii="Times New Roman" w:hAnsi="Times New Roman"/>
          <w:sz w:val="24"/>
          <w:szCs w:val="24"/>
          <w:lang w:val="pt-BR"/>
        </w:rPr>
        <w:t xml:space="preserve">[2].  </w:t>
      </w:r>
      <w:commentRangeEnd w:id="423"/>
      <w:r w:rsidR="00DC7A64">
        <w:rPr>
          <w:rStyle w:val="Refdecomentrio"/>
          <w:rFonts w:ascii="Times New Roman" w:hAnsi="Times New Roman" w:cs="Times New Roman"/>
          <w:color w:val="auto"/>
          <w:lang w:eastAsia="en-US"/>
        </w:rPr>
        <w:commentReference w:id="423"/>
      </w:r>
      <w:r w:rsidRPr="009211E8">
        <w:rPr>
          <w:rFonts w:ascii="Times New Roman" w:hAnsi="Times New Roman"/>
          <w:sz w:val="24"/>
          <w:szCs w:val="24"/>
          <w:lang w:val="pt-BR"/>
        </w:rPr>
        <w:t xml:space="preserve">Na visão popular, o </w:t>
      </w:r>
      <w:proofErr w:type="spellStart"/>
      <w:r w:rsidRPr="009211E8">
        <w:rPr>
          <w:rFonts w:ascii="Times New Roman" w:hAnsi="Times New Roman"/>
          <w:sz w:val="24"/>
          <w:szCs w:val="24"/>
          <w:lang w:val="pt-BR"/>
        </w:rPr>
        <w:t>Kanban</w:t>
      </w:r>
      <w:proofErr w:type="spellEnd"/>
      <w:r w:rsidRPr="009211E8">
        <w:rPr>
          <w:rFonts w:ascii="Times New Roman" w:hAnsi="Times New Roman"/>
          <w:sz w:val="24"/>
          <w:szCs w:val="24"/>
          <w:lang w:val="pt-BR"/>
        </w:rPr>
        <w:t xml:space="preserve"> está diretamente associado a um quadro (que fica disponível para todos da equipe ou setor verem), onde se é possível visualizar as tarefas e os estágios do processo de produção, correlacionando cada tarefa com um</w:t>
      </w:r>
      <w:del w:id="424" w:author="elizamarysouza@gmail.com" w:date="2018-04-10T14:46:00Z">
        <w:r w:rsidRPr="009211E8" w:rsidDel="00EF3016">
          <w:rPr>
            <w:rFonts w:ascii="Times New Roman" w:hAnsi="Times New Roman"/>
            <w:sz w:val="24"/>
            <w:szCs w:val="24"/>
            <w:lang w:val="pt-BR"/>
          </w:rPr>
          <w:delText>a</w:delText>
        </w:r>
      </w:del>
      <w:r w:rsidRPr="009211E8">
        <w:rPr>
          <w:rFonts w:ascii="Times New Roman" w:hAnsi="Times New Roman"/>
          <w:sz w:val="24"/>
          <w:szCs w:val="24"/>
          <w:lang w:val="pt-BR"/>
        </w:rPr>
        <w:t xml:space="preserve"> determinado estágio do processo, permitindo assim que cada membro do setor ou equipe possa ver em que estágio do processo cada tarefa está.</w:t>
      </w:r>
    </w:p>
    <w:p w14:paraId="33490BF2" w14:textId="56AF450B" w:rsidR="00BD2638" w:rsidRPr="009211E8" w:rsidDel="00941CDF" w:rsidRDefault="00BD2638">
      <w:pPr>
        <w:pStyle w:val="Corpo"/>
        <w:spacing w:line="360" w:lineRule="auto"/>
        <w:ind w:firstLine="1134"/>
        <w:jc w:val="both"/>
        <w:rPr>
          <w:del w:id="425" w:author="elizamarysouza@gmail.com" w:date="2018-04-10T14:58:00Z"/>
          <w:rFonts w:ascii="Times New Roman" w:eastAsia="Times New Roman" w:hAnsi="Times New Roman" w:cs="Times New Roman"/>
          <w:sz w:val="24"/>
          <w:szCs w:val="24"/>
          <w:lang w:val="pt-BR"/>
        </w:rPr>
      </w:pPr>
    </w:p>
    <w:p w14:paraId="145C0C46"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A introdução do método </w:t>
      </w:r>
      <w:proofErr w:type="spellStart"/>
      <w:r w:rsidRPr="009211E8">
        <w:rPr>
          <w:rFonts w:ascii="Times New Roman" w:hAnsi="Times New Roman"/>
          <w:sz w:val="24"/>
          <w:szCs w:val="24"/>
          <w:lang w:val="pt-BR"/>
        </w:rPr>
        <w:t>Kanban</w:t>
      </w:r>
      <w:proofErr w:type="spellEnd"/>
      <w:r w:rsidRPr="009211E8">
        <w:rPr>
          <w:rFonts w:ascii="Times New Roman" w:hAnsi="Times New Roman"/>
          <w:sz w:val="24"/>
          <w:szCs w:val="24"/>
          <w:lang w:val="pt-BR"/>
        </w:rPr>
        <w:t xml:space="preserve"> ocorreu pela empresa Toyota em meados dos anos 1940, pelo engenheiro industrial </w:t>
      </w:r>
      <w:proofErr w:type="spellStart"/>
      <w:r w:rsidRPr="009211E8">
        <w:rPr>
          <w:rFonts w:ascii="Times New Roman" w:hAnsi="Times New Roman"/>
          <w:sz w:val="24"/>
          <w:szCs w:val="24"/>
          <w:lang w:val="pt-BR"/>
        </w:rPr>
        <w:t>Taiichi</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Ohno</w:t>
      </w:r>
      <w:proofErr w:type="spellEnd"/>
      <w:r w:rsidRPr="009211E8">
        <w:rPr>
          <w:rFonts w:ascii="Times New Roman" w:hAnsi="Times New Roman"/>
          <w:sz w:val="24"/>
          <w:szCs w:val="24"/>
          <w:lang w:val="pt-BR"/>
        </w:rPr>
        <w:t xml:space="preserve">, no Japão, onde de início constituía-se basicamente de um sistema simples de planejamento cujo o principal objetivo era gerencia o trabalho e os estoques de cada estágio de produção de forma rápida, simples e dinâmica [3]. Alguns autores também abordam que a Toyota teria tido a </w:t>
      </w:r>
      <w:proofErr w:type="spellStart"/>
      <w:r w:rsidRPr="009211E8">
        <w:rPr>
          <w:rFonts w:ascii="Times New Roman" w:hAnsi="Times New Roman"/>
          <w:sz w:val="24"/>
          <w:szCs w:val="24"/>
          <w:lang w:val="pt-BR"/>
        </w:rPr>
        <w:t>idéia</w:t>
      </w:r>
      <w:proofErr w:type="spellEnd"/>
      <w:r w:rsidRPr="009211E8">
        <w:rPr>
          <w:rFonts w:ascii="Times New Roman" w:hAnsi="Times New Roman"/>
          <w:sz w:val="24"/>
          <w:szCs w:val="24"/>
          <w:lang w:val="pt-BR"/>
        </w:rPr>
        <w:t xml:space="preserve"> do desenvolvimento do </w:t>
      </w:r>
      <w:proofErr w:type="spellStart"/>
      <w:r w:rsidRPr="009211E8">
        <w:rPr>
          <w:rFonts w:ascii="Times New Roman" w:hAnsi="Times New Roman"/>
          <w:sz w:val="24"/>
          <w:szCs w:val="24"/>
          <w:lang w:val="pt-BR"/>
        </w:rPr>
        <w:t>Kanban</w:t>
      </w:r>
      <w:proofErr w:type="spellEnd"/>
      <w:r w:rsidRPr="009211E8">
        <w:rPr>
          <w:rFonts w:ascii="Times New Roman" w:hAnsi="Times New Roman"/>
          <w:sz w:val="24"/>
          <w:szCs w:val="24"/>
          <w:lang w:val="pt-BR"/>
        </w:rPr>
        <w:t xml:space="preserve"> quando observaram o fluxo de funcionamento de um determinado supermercado, observando que o mesmo mantinha sempre suas prateleiras cheias, mas ao mesmo tempo evitava o acumulo de depósitos de seus produtos, ou seja, quando um produto que estava à venda estava próximo de esgotar, tal estoque era reposto na medida que era consumido, sem que houvesse o estoque de grandes quantidades deste mesmo produto [4]. Tal filosofia constitui o que é conhecido como processo “Just in Time” (JIT), que é basicamente uma abordagem empresarial que visa o não desperdício de qualquer tipo de insumo e  retrabalho, focando sempre na máxima qualidade das entregas [5], e esta foi a principal razão pela qual a Toyota desenvolveu o </w:t>
      </w:r>
      <w:proofErr w:type="spellStart"/>
      <w:r w:rsidRPr="009211E8">
        <w:rPr>
          <w:rFonts w:ascii="Times New Roman" w:hAnsi="Times New Roman"/>
          <w:sz w:val="24"/>
          <w:szCs w:val="24"/>
          <w:lang w:val="pt-BR"/>
        </w:rPr>
        <w:lastRenderedPageBreak/>
        <w:t>Kanban</w:t>
      </w:r>
      <w:proofErr w:type="spellEnd"/>
      <w:r w:rsidRPr="009211E8">
        <w:rPr>
          <w:rFonts w:ascii="Times New Roman" w:hAnsi="Times New Roman"/>
          <w:sz w:val="24"/>
          <w:szCs w:val="24"/>
          <w:lang w:val="pt-BR"/>
        </w:rPr>
        <w:t>, uma vez que o sistema era  simples, flexível e de fácil manipulação e  eliminava quaisquer desperdícios, além de aumentar a produtividade [4].</w:t>
      </w:r>
    </w:p>
    <w:p w14:paraId="2A4F863D" w14:textId="77777777" w:rsidR="00BD2638" w:rsidRDefault="00143E52">
      <w:pPr>
        <w:pStyle w:val="Corpo"/>
        <w:spacing w:line="360" w:lineRule="auto"/>
        <w:ind w:firstLine="1134"/>
        <w:jc w:val="both"/>
        <w:rPr>
          <w:rFonts w:ascii="Times New Roman" w:eastAsia="Times New Roman" w:hAnsi="Times New Roman" w:cs="Times New Roman"/>
          <w:sz w:val="24"/>
          <w:szCs w:val="24"/>
        </w:rPr>
      </w:pPr>
      <w:r w:rsidRPr="009211E8">
        <w:rPr>
          <w:rFonts w:ascii="Times New Roman" w:hAnsi="Times New Roman"/>
          <w:sz w:val="24"/>
          <w:szCs w:val="24"/>
          <w:lang w:val="pt-BR"/>
        </w:rPr>
        <w:t xml:space="preserve">No ramo de tecnologia da informação, a introdução do método se deu por David J. Anderson, que foi o pioneiro a aplicar os conceitos do </w:t>
      </w:r>
      <w:proofErr w:type="spellStart"/>
      <w:r w:rsidRPr="009211E8">
        <w:rPr>
          <w:rFonts w:ascii="Times New Roman" w:hAnsi="Times New Roman"/>
          <w:sz w:val="24"/>
          <w:szCs w:val="24"/>
          <w:lang w:val="pt-BR"/>
        </w:rPr>
        <w:t>Kanban</w:t>
      </w:r>
      <w:proofErr w:type="spellEnd"/>
      <w:r w:rsidRPr="009211E8">
        <w:rPr>
          <w:rFonts w:ascii="Times New Roman" w:hAnsi="Times New Roman"/>
          <w:sz w:val="24"/>
          <w:szCs w:val="24"/>
          <w:lang w:val="pt-BR"/>
        </w:rPr>
        <w:t xml:space="preserve"> no desenvolvimento de softwares e em trabalhos gerais dentro da área, em 2004, sendo seu trabalho descrito em seu livro “</w:t>
      </w:r>
      <w:proofErr w:type="spellStart"/>
      <w:r w:rsidRPr="009211E8">
        <w:rPr>
          <w:rFonts w:ascii="Times New Roman" w:hAnsi="Times New Roman"/>
          <w:sz w:val="24"/>
          <w:szCs w:val="24"/>
          <w:lang w:val="pt-BR"/>
        </w:rPr>
        <w:t>Kanban</w:t>
      </w:r>
      <w:proofErr w:type="spellEnd"/>
      <w:r w:rsidRPr="009211E8">
        <w:rPr>
          <w:rFonts w:ascii="Times New Roman" w:hAnsi="Times New Roman"/>
          <w:sz w:val="24"/>
          <w:szCs w:val="24"/>
          <w:lang w:val="pt-BR"/>
        </w:rPr>
        <w:t xml:space="preserve">: Mudança Evolutiva com Sucesso para o seu Negócio de Tecnologia”, publicado em 2010 [4]. </w:t>
      </w:r>
      <w:r>
        <w:rPr>
          <w:rFonts w:ascii="Times New Roman" w:hAnsi="Times New Roman"/>
          <w:sz w:val="24"/>
          <w:szCs w:val="24"/>
        </w:rPr>
        <w:t xml:space="preserve">O Kanban </w:t>
      </w:r>
      <w:proofErr w:type="spellStart"/>
      <w:r>
        <w:rPr>
          <w:rFonts w:ascii="Times New Roman" w:hAnsi="Times New Roman"/>
          <w:sz w:val="24"/>
          <w:szCs w:val="24"/>
        </w:rPr>
        <w:t>possui</w:t>
      </w:r>
      <w:proofErr w:type="spellEnd"/>
      <w:r>
        <w:rPr>
          <w:rFonts w:ascii="Times New Roman" w:hAnsi="Times New Roman"/>
          <w:sz w:val="24"/>
          <w:szCs w:val="24"/>
        </w:rPr>
        <w:t xml:space="preserve"> </w:t>
      </w:r>
      <w:proofErr w:type="spellStart"/>
      <w:r>
        <w:rPr>
          <w:rFonts w:ascii="Times New Roman" w:hAnsi="Times New Roman"/>
          <w:sz w:val="24"/>
          <w:szCs w:val="24"/>
        </w:rPr>
        <w:t>os</w:t>
      </w:r>
      <w:proofErr w:type="spellEnd"/>
      <w:r>
        <w:rPr>
          <w:rFonts w:ascii="Times New Roman" w:hAnsi="Times New Roman"/>
          <w:sz w:val="24"/>
          <w:szCs w:val="24"/>
        </w:rPr>
        <w:t xml:space="preserve"> </w:t>
      </w:r>
      <w:proofErr w:type="spellStart"/>
      <w:r>
        <w:rPr>
          <w:rFonts w:ascii="Times New Roman" w:hAnsi="Times New Roman"/>
          <w:sz w:val="24"/>
          <w:szCs w:val="24"/>
        </w:rPr>
        <w:t>seguintes</w:t>
      </w:r>
      <w:proofErr w:type="spellEnd"/>
      <w:r>
        <w:rPr>
          <w:rFonts w:ascii="Times New Roman" w:hAnsi="Times New Roman"/>
          <w:sz w:val="24"/>
          <w:szCs w:val="24"/>
        </w:rPr>
        <w:t xml:space="preserve"> </w:t>
      </w:r>
      <w:proofErr w:type="spellStart"/>
      <w:r>
        <w:rPr>
          <w:rFonts w:ascii="Times New Roman" w:hAnsi="Times New Roman"/>
          <w:sz w:val="24"/>
          <w:szCs w:val="24"/>
        </w:rPr>
        <w:t>princípios</w:t>
      </w:r>
      <w:proofErr w:type="spellEnd"/>
      <w:r>
        <w:rPr>
          <w:rFonts w:ascii="Times New Roman" w:hAnsi="Times New Roman"/>
          <w:sz w:val="24"/>
          <w:szCs w:val="24"/>
        </w:rPr>
        <w:t xml:space="preserve"> </w:t>
      </w:r>
      <w:proofErr w:type="spellStart"/>
      <w:r>
        <w:rPr>
          <w:rFonts w:ascii="Times New Roman" w:hAnsi="Times New Roman"/>
          <w:sz w:val="24"/>
          <w:szCs w:val="24"/>
        </w:rPr>
        <w:t>básicos</w:t>
      </w:r>
      <w:proofErr w:type="spellEnd"/>
      <w:r>
        <w:rPr>
          <w:rFonts w:ascii="Times New Roman" w:hAnsi="Times New Roman"/>
          <w:sz w:val="24"/>
          <w:szCs w:val="24"/>
        </w:rPr>
        <w:t xml:space="preserve"> [2][4]:</w:t>
      </w:r>
    </w:p>
    <w:p w14:paraId="47DD9D77" w14:textId="77777777" w:rsidR="00BD2638" w:rsidRDefault="00BD2638">
      <w:pPr>
        <w:pStyle w:val="Corpo"/>
        <w:spacing w:line="360" w:lineRule="auto"/>
        <w:ind w:firstLine="1134"/>
        <w:jc w:val="both"/>
        <w:rPr>
          <w:rFonts w:ascii="Times New Roman" w:eastAsia="Times New Roman" w:hAnsi="Times New Roman" w:cs="Times New Roman"/>
          <w:sz w:val="24"/>
          <w:szCs w:val="24"/>
        </w:rPr>
      </w:pPr>
    </w:p>
    <w:p w14:paraId="1BEEA6C3" w14:textId="77777777" w:rsidR="00BD2638" w:rsidRPr="009211E8" w:rsidRDefault="00143E52">
      <w:pPr>
        <w:pStyle w:val="Corpo"/>
        <w:numPr>
          <w:ilvl w:val="0"/>
          <w:numId w:val="6"/>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Visualizar o trabalho em andamento (um dos pontos primordiais do </w:t>
      </w:r>
      <w:proofErr w:type="spellStart"/>
      <w:r w:rsidRPr="009211E8">
        <w:rPr>
          <w:rFonts w:ascii="Times New Roman" w:hAnsi="Times New Roman"/>
          <w:sz w:val="24"/>
          <w:szCs w:val="24"/>
          <w:lang w:val="pt-BR"/>
        </w:rPr>
        <w:t>kanban</w:t>
      </w:r>
      <w:proofErr w:type="spellEnd"/>
      <w:r w:rsidRPr="009211E8">
        <w:rPr>
          <w:rFonts w:ascii="Times New Roman" w:hAnsi="Times New Roman"/>
          <w:sz w:val="24"/>
          <w:szCs w:val="24"/>
          <w:lang w:val="pt-BR"/>
        </w:rPr>
        <w:t>);</w:t>
      </w:r>
    </w:p>
    <w:p w14:paraId="2D805A16" w14:textId="77777777" w:rsidR="00BD2638" w:rsidRDefault="00143E52">
      <w:pPr>
        <w:pStyle w:val="Corpo"/>
        <w:numPr>
          <w:ilvl w:val="0"/>
          <w:numId w:val="6"/>
        </w:numPr>
        <w:spacing w:line="360" w:lineRule="auto"/>
        <w:jc w:val="both"/>
        <w:rPr>
          <w:rFonts w:ascii="Times New Roman" w:eastAsia="Times New Roman" w:hAnsi="Times New Roman" w:cs="Times New Roman"/>
          <w:sz w:val="24"/>
          <w:szCs w:val="24"/>
          <w:lang w:val="it-IT"/>
        </w:rPr>
      </w:pPr>
      <w:r>
        <w:rPr>
          <w:rFonts w:ascii="Times New Roman" w:hAnsi="Times New Roman"/>
          <w:sz w:val="24"/>
          <w:szCs w:val="24"/>
          <w:lang w:val="it-IT"/>
        </w:rPr>
        <w:t>Come</w:t>
      </w:r>
      <w:r>
        <w:rPr>
          <w:rFonts w:ascii="Times New Roman" w:hAnsi="Times New Roman"/>
          <w:sz w:val="24"/>
          <w:szCs w:val="24"/>
          <w:lang w:val="pt-PT"/>
        </w:rPr>
        <w:t>çar com o que se est</w:t>
      </w:r>
      <w:r w:rsidRPr="009211E8">
        <w:rPr>
          <w:rFonts w:ascii="Times New Roman" w:hAnsi="Times New Roman"/>
          <w:sz w:val="24"/>
          <w:szCs w:val="24"/>
          <w:lang w:val="pt-BR"/>
        </w:rPr>
        <w:t xml:space="preserve">á </w:t>
      </w:r>
      <w:r>
        <w:rPr>
          <w:rFonts w:ascii="Times New Roman" w:hAnsi="Times New Roman"/>
          <w:sz w:val="24"/>
          <w:szCs w:val="24"/>
          <w:lang w:val="pt-PT"/>
        </w:rPr>
        <w:t xml:space="preserve">fazendo agora; </w:t>
      </w:r>
    </w:p>
    <w:p w14:paraId="300CD044" w14:textId="77777777" w:rsidR="00BD2638" w:rsidRPr="009211E8" w:rsidRDefault="00143E52">
      <w:pPr>
        <w:pStyle w:val="Corpo"/>
        <w:numPr>
          <w:ilvl w:val="0"/>
          <w:numId w:val="6"/>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Buscar mudanças incrementais e evolucionarias;</w:t>
      </w:r>
    </w:p>
    <w:p w14:paraId="769E851C" w14:textId="77777777" w:rsidR="00BD2638" w:rsidRPr="009211E8" w:rsidRDefault="00143E52">
      <w:pPr>
        <w:pStyle w:val="Corpo"/>
        <w:numPr>
          <w:ilvl w:val="0"/>
          <w:numId w:val="6"/>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Respeitar o processo atual, com seus papéis, responsabilidades e cargos;</w:t>
      </w:r>
    </w:p>
    <w:p w14:paraId="3A657D28" w14:textId="77777777" w:rsidR="00BD2638" w:rsidRPr="009211E8" w:rsidRDefault="00143E52">
      <w:pPr>
        <w:pStyle w:val="Corpo"/>
        <w:numPr>
          <w:ilvl w:val="0"/>
          <w:numId w:val="6"/>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Visualizar o trabalho em andamento;</w:t>
      </w:r>
    </w:p>
    <w:p w14:paraId="627F3647" w14:textId="77777777" w:rsidR="00BD2638" w:rsidRPr="009211E8" w:rsidRDefault="00143E52">
      <w:pPr>
        <w:pStyle w:val="Corpo"/>
        <w:numPr>
          <w:ilvl w:val="0"/>
          <w:numId w:val="6"/>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Limitar o trabalho em andamento, restringindo o total de trabalho permitido para cada estágio do processo;</w:t>
      </w:r>
    </w:p>
    <w:p w14:paraId="45523E53" w14:textId="77777777" w:rsidR="00BD2638" w:rsidRPr="009211E8" w:rsidRDefault="00143E52">
      <w:pPr>
        <w:pStyle w:val="Corpo"/>
        <w:numPr>
          <w:ilvl w:val="0"/>
          <w:numId w:val="6"/>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Tornar explícitas as políticas a serem seguidas;</w:t>
      </w:r>
    </w:p>
    <w:p w14:paraId="7F2DCBA4" w14:textId="77777777" w:rsidR="00BD2638" w:rsidRPr="009211E8" w:rsidRDefault="00143E52">
      <w:pPr>
        <w:pStyle w:val="Corpo"/>
        <w:numPr>
          <w:ilvl w:val="0"/>
          <w:numId w:val="6"/>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Gerenciar o fluxo de trabalho, para poder tomar decides bem embasadas, além de visualizar a consequência dessas decisões;</w:t>
      </w:r>
    </w:p>
    <w:p w14:paraId="1AEA5C73" w14:textId="77777777" w:rsidR="00BD2638" w:rsidRPr="009211E8" w:rsidRDefault="00143E52">
      <w:pPr>
        <w:pStyle w:val="Corpo"/>
        <w:numPr>
          <w:ilvl w:val="0"/>
          <w:numId w:val="6"/>
        </w:numPr>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Identificar oportunidades de melhorias, melhorando o processo continuamente.</w:t>
      </w:r>
    </w:p>
    <w:p w14:paraId="2BE963A6"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33A08FCD"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31B983AA"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O </w:t>
      </w:r>
      <w:proofErr w:type="spellStart"/>
      <w:r w:rsidRPr="009211E8">
        <w:rPr>
          <w:rFonts w:ascii="Times New Roman" w:hAnsi="Times New Roman"/>
          <w:sz w:val="24"/>
          <w:szCs w:val="24"/>
          <w:lang w:val="pt-BR"/>
        </w:rPr>
        <w:t>Kanban</w:t>
      </w:r>
      <w:proofErr w:type="spellEnd"/>
      <w:r w:rsidRPr="009211E8">
        <w:rPr>
          <w:rFonts w:ascii="Times New Roman" w:hAnsi="Times New Roman"/>
          <w:sz w:val="24"/>
          <w:szCs w:val="24"/>
          <w:lang w:val="pt-BR"/>
        </w:rPr>
        <w:t xml:space="preserve"> priva por ser um processo puramente visual, o que ajuda o seu utilizador</w:t>
      </w:r>
      <w:del w:id="426" w:author="elizamarysouza@gmail.com" w:date="2018-04-10T14:45:00Z">
        <w:r w:rsidRPr="009211E8" w:rsidDel="00EF3016">
          <w:rPr>
            <w:rFonts w:ascii="Times New Roman" w:hAnsi="Times New Roman"/>
            <w:sz w:val="24"/>
            <w:szCs w:val="24"/>
            <w:lang w:val="pt-BR"/>
          </w:rPr>
          <w:delText xml:space="preserve"> </w:delText>
        </w:r>
      </w:del>
      <w:r w:rsidRPr="009211E8">
        <w:rPr>
          <w:rFonts w:ascii="Times New Roman" w:hAnsi="Times New Roman"/>
          <w:sz w:val="24"/>
          <w:szCs w:val="24"/>
          <w:lang w:val="pt-BR"/>
        </w:rPr>
        <w:t xml:space="preserve"> a visualizar todas as tarefas de terminado projeto, bem como o seu processo. Por ter esse cunho, o </w:t>
      </w:r>
      <w:proofErr w:type="spellStart"/>
      <w:r w:rsidRPr="009211E8">
        <w:rPr>
          <w:rFonts w:ascii="Times New Roman" w:hAnsi="Times New Roman"/>
          <w:sz w:val="24"/>
          <w:szCs w:val="24"/>
          <w:lang w:val="pt-BR"/>
        </w:rPr>
        <w:t>Kanban</w:t>
      </w:r>
      <w:proofErr w:type="spellEnd"/>
      <w:r w:rsidRPr="009211E8">
        <w:rPr>
          <w:rFonts w:ascii="Times New Roman" w:hAnsi="Times New Roman"/>
          <w:sz w:val="24"/>
          <w:szCs w:val="24"/>
          <w:lang w:val="pt-BR"/>
        </w:rPr>
        <w:t xml:space="preserve"> faz uso de um quadro, este devidamente separado por colunas que representam as etapas do processo, e cartões que indicam as tarefas. A forma </w:t>
      </w:r>
      <w:r w:rsidRPr="009211E8">
        <w:rPr>
          <w:rFonts w:ascii="Times New Roman" w:hAnsi="Times New Roman"/>
          <w:sz w:val="24"/>
          <w:szCs w:val="24"/>
          <w:lang w:val="pt-BR"/>
        </w:rPr>
        <w:lastRenderedPageBreak/>
        <w:t xml:space="preserve">mais básica do quadro </w:t>
      </w:r>
      <w:proofErr w:type="spellStart"/>
      <w:r w:rsidRPr="009211E8">
        <w:rPr>
          <w:rFonts w:ascii="Times New Roman" w:hAnsi="Times New Roman"/>
          <w:sz w:val="24"/>
          <w:szCs w:val="24"/>
          <w:lang w:val="pt-BR"/>
        </w:rPr>
        <w:t>Kanban</w:t>
      </w:r>
      <w:proofErr w:type="spellEnd"/>
      <w:r w:rsidRPr="009211E8">
        <w:rPr>
          <w:rFonts w:ascii="Times New Roman" w:hAnsi="Times New Roman"/>
          <w:sz w:val="24"/>
          <w:szCs w:val="24"/>
          <w:lang w:val="pt-BR"/>
        </w:rPr>
        <w:t xml:space="preserve"> é apresentada na </w:t>
      </w:r>
      <w:commentRangeStart w:id="427"/>
      <w:r w:rsidRPr="009211E8">
        <w:rPr>
          <w:rFonts w:ascii="Times New Roman" w:hAnsi="Times New Roman"/>
          <w:sz w:val="24"/>
          <w:szCs w:val="24"/>
          <w:lang w:val="pt-BR"/>
        </w:rPr>
        <w:t>figura x</w:t>
      </w:r>
      <w:commentRangeEnd w:id="427"/>
      <w:r w:rsidR="00941CDF">
        <w:rPr>
          <w:rStyle w:val="Refdecomentrio"/>
          <w:rFonts w:ascii="Times New Roman" w:hAnsi="Times New Roman" w:cs="Times New Roman"/>
          <w:color w:val="auto"/>
          <w:lang w:eastAsia="en-US"/>
        </w:rPr>
        <w:commentReference w:id="427"/>
      </w:r>
      <w:r w:rsidRPr="009211E8">
        <w:rPr>
          <w:rFonts w:ascii="Times New Roman" w:hAnsi="Times New Roman"/>
          <w:sz w:val="24"/>
          <w:szCs w:val="24"/>
          <w:lang w:val="pt-BR"/>
        </w:rPr>
        <w:t>, onde há a divisão do quadro em colunas, intituladas “A Executar”, “Em Execução” e “Executado”.</w:t>
      </w:r>
      <w:commentRangeStart w:id="428"/>
      <w:r>
        <w:rPr>
          <w:rFonts w:ascii="Times New Roman" w:eastAsia="Times New Roman" w:hAnsi="Times New Roman" w:cs="Times New Roman"/>
          <w:noProof/>
          <w:sz w:val="24"/>
          <w:szCs w:val="24"/>
        </w:rPr>
        <w:drawing>
          <wp:anchor distT="152400" distB="152400" distL="152400" distR="152400" simplePos="0" relativeHeight="251663360" behindDoc="0" locked="0" layoutInCell="1" allowOverlap="1" wp14:anchorId="1744E9EA" wp14:editId="49CE7792">
            <wp:simplePos x="0" y="0"/>
            <wp:positionH relativeFrom="margin">
              <wp:posOffset>-6350</wp:posOffset>
            </wp:positionH>
            <wp:positionV relativeFrom="line">
              <wp:posOffset>442310</wp:posOffset>
            </wp:positionV>
            <wp:extent cx="5400057" cy="2217641"/>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kanban-scrum3.jpg"/>
                    <pic:cNvPicPr>
                      <a:picLocks noChangeAspect="1"/>
                    </pic:cNvPicPr>
                  </pic:nvPicPr>
                  <pic:blipFill>
                    <a:blip r:embed="rId18">
                      <a:extLst/>
                    </a:blip>
                    <a:stretch>
                      <a:fillRect/>
                    </a:stretch>
                  </pic:blipFill>
                  <pic:spPr>
                    <a:xfrm>
                      <a:off x="0" y="0"/>
                      <a:ext cx="5400057" cy="2217641"/>
                    </a:xfrm>
                    <a:prstGeom prst="rect">
                      <a:avLst/>
                    </a:prstGeom>
                    <a:ln w="12700" cap="flat">
                      <a:noFill/>
                      <a:miter lim="400000"/>
                    </a:ln>
                    <a:effectLst/>
                  </pic:spPr>
                </pic:pic>
              </a:graphicData>
            </a:graphic>
          </wp:anchor>
        </w:drawing>
      </w:r>
      <w:commentRangeEnd w:id="428"/>
      <w:r w:rsidR="00DC7A64">
        <w:rPr>
          <w:rStyle w:val="Refdecomentrio"/>
          <w:rFonts w:ascii="Times New Roman" w:hAnsi="Times New Roman" w:cs="Times New Roman"/>
          <w:color w:val="auto"/>
          <w:lang w:eastAsia="en-US"/>
        </w:rPr>
        <w:commentReference w:id="428"/>
      </w:r>
      <w:r>
        <w:rPr>
          <w:rFonts w:ascii="Times New Roman" w:eastAsia="Times New Roman" w:hAnsi="Times New Roman" w:cs="Times New Roman"/>
          <w:noProof/>
          <w:sz w:val="24"/>
          <w:szCs w:val="24"/>
        </w:rPr>
        <mc:AlternateContent>
          <mc:Choice Requires="wps">
            <w:drawing>
              <wp:anchor distT="152400" distB="152400" distL="152400" distR="152400" simplePos="0" relativeHeight="251664384" behindDoc="0" locked="0" layoutInCell="1" allowOverlap="1" wp14:anchorId="10CDF369" wp14:editId="47FFAEAD">
                <wp:simplePos x="0" y="0"/>
                <wp:positionH relativeFrom="margin">
                  <wp:posOffset>-6350</wp:posOffset>
                </wp:positionH>
                <wp:positionV relativeFrom="line">
                  <wp:posOffset>2659951</wp:posOffset>
                </wp:positionV>
                <wp:extent cx="5400057" cy="358099"/>
                <wp:effectExtent l="0" t="0" r="0" b="0"/>
                <wp:wrapTopAndBottom distT="152400" distB="152400"/>
                <wp:docPr id="1073741830" name="officeArt object"/>
                <wp:cNvGraphicFramePr/>
                <a:graphic xmlns:a="http://schemas.openxmlformats.org/drawingml/2006/main">
                  <a:graphicData uri="http://schemas.microsoft.com/office/word/2010/wordprocessingShape">
                    <wps:wsp>
                      <wps:cNvSpPr txBox="1"/>
                      <wps:spPr>
                        <a:xfrm>
                          <a:off x="0" y="0"/>
                          <a:ext cx="5400057" cy="358099"/>
                        </a:xfrm>
                        <a:prstGeom prst="rect">
                          <a:avLst/>
                        </a:prstGeom>
                        <a:noFill/>
                        <a:ln w="12700" cap="flat">
                          <a:noFill/>
                          <a:miter lim="400000"/>
                        </a:ln>
                        <a:effectLst/>
                      </wps:spPr>
                      <wps:txbx>
                        <w:txbxContent>
                          <w:p w14:paraId="617FB002" w14:textId="77777777" w:rsidR="00F16882" w:rsidRPr="00143E52" w:rsidRDefault="00F16882">
                            <w:pPr>
                              <w:pStyle w:val="Corpo"/>
                              <w:jc w:val="center"/>
                              <w:rPr>
                                <w:lang w:val="pt-BR"/>
                              </w:rPr>
                            </w:pPr>
                            <w:r w:rsidRPr="00143E52">
                              <w:rPr>
                                <w:rFonts w:ascii="Times New Roman" w:hAnsi="Times New Roman"/>
                                <w:color w:val="FF5F5D"/>
                                <w:sz w:val="20"/>
                                <w:szCs w:val="20"/>
                                <w:lang w:val="pt-BR"/>
                              </w:rPr>
                              <w:t xml:space="preserve">Figura x. Quadro </w:t>
                            </w:r>
                            <w:proofErr w:type="spellStart"/>
                            <w:r w:rsidRPr="00143E52">
                              <w:rPr>
                                <w:rFonts w:ascii="Times New Roman" w:hAnsi="Times New Roman"/>
                                <w:color w:val="FF5F5D"/>
                                <w:sz w:val="20"/>
                                <w:szCs w:val="20"/>
                                <w:lang w:val="pt-BR"/>
                              </w:rPr>
                              <w:t>Kanban</w:t>
                            </w:r>
                            <w:proofErr w:type="spellEnd"/>
                            <w:r w:rsidRPr="00143E52">
                              <w:rPr>
                                <w:rFonts w:ascii="Times New Roman" w:hAnsi="Times New Roman"/>
                                <w:color w:val="FF5F5D"/>
                                <w:sz w:val="20"/>
                                <w:szCs w:val="20"/>
                                <w:lang w:val="pt-BR"/>
                              </w:rPr>
                              <w:t xml:space="preserve"> básico. Fonte:http://trentim.com.br/wp-content/uploads/2015/09/kanban-scrum3.jpg</w:t>
                            </w:r>
                          </w:p>
                        </w:txbxContent>
                      </wps:txbx>
                      <wps:bodyPr wrap="square" lIns="50800" tIns="50800" rIns="50800" bIns="50800" numCol="1" anchor="t">
                        <a:noAutofit/>
                      </wps:bodyPr>
                    </wps:wsp>
                  </a:graphicData>
                </a:graphic>
              </wp:anchor>
            </w:drawing>
          </mc:Choice>
          <mc:Fallback>
            <w:pict>
              <v:shapetype w14:anchorId="10CDF369" id="_x0000_t202" coordsize="21600,21600" o:spt="202" path="m,l,21600r21600,l21600,xe">
                <v:stroke joinstyle="miter"/>
                <v:path gradientshapeok="t" o:connecttype="rect"/>
              </v:shapetype>
              <v:shape id="officeArt object" o:spid="_x0000_s1026" type="#_x0000_t202" style="position:absolute;left:0;text-align:left;margin-left:-.5pt;margin-top:209.45pt;width:425.2pt;height:28.2pt;z-index:25166438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" filled="f" stroked="f" strokeweight="1pt">
                <v:stroke miterlimit="4"/>
                <v:textbox inset="4pt,4pt,4pt,4pt">
                  <w:txbxContent>
                    <w:p w14:paraId="617FB002" w14:textId="77777777" w:rsidR="00F16882" w:rsidRPr="00143E52" w:rsidRDefault="00F16882">
                      <w:pPr>
                        <w:pStyle w:val="Corpo"/>
                        <w:jc w:val="center"/>
                        <w:rPr>
                          <w:lang w:val="pt-BR"/>
                        </w:rPr>
                      </w:pPr>
                      <w:r w:rsidRPr="00143E52">
                        <w:rPr>
                          <w:rFonts w:ascii="Times New Roman" w:hAnsi="Times New Roman"/>
                          <w:color w:val="FF5F5D"/>
                          <w:sz w:val="20"/>
                          <w:szCs w:val="20"/>
                          <w:lang w:val="pt-BR"/>
                        </w:rPr>
                        <w:t xml:space="preserve">Figura x. Quadro </w:t>
                      </w:r>
                      <w:proofErr w:type="spellStart"/>
                      <w:r w:rsidRPr="00143E52">
                        <w:rPr>
                          <w:rFonts w:ascii="Times New Roman" w:hAnsi="Times New Roman"/>
                          <w:color w:val="FF5F5D"/>
                          <w:sz w:val="20"/>
                          <w:szCs w:val="20"/>
                          <w:lang w:val="pt-BR"/>
                        </w:rPr>
                        <w:t>Kanban</w:t>
                      </w:r>
                      <w:proofErr w:type="spellEnd"/>
                      <w:r w:rsidRPr="00143E52">
                        <w:rPr>
                          <w:rFonts w:ascii="Times New Roman" w:hAnsi="Times New Roman"/>
                          <w:color w:val="FF5F5D"/>
                          <w:sz w:val="20"/>
                          <w:szCs w:val="20"/>
                          <w:lang w:val="pt-BR"/>
                        </w:rPr>
                        <w:t xml:space="preserve"> básico. Fonte:http://trentim.com.br/wp-content/uploads/2015/09/kanban-scrum3.jpg</w:t>
                      </w:r>
                    </w:p>
                  </w:txbxContent>
                </v:textbox>
                <w10:wrap type="topAndBottom" anchorx="margin" anchory="line"/>
              </v:shape>
            </w:pict>
          </mc:Fallback>
        </mc:AlternateContent>
      </w:r>
    </w:p>
    <w:p w14:paraId="34FCE295" w14:textId="77777777" w:rsidR="00BD2638" w:rsidRPr="009211E8" w:rsidRDefault="00BD2638">
      <w:pPr>
        <w:pStyle w:val="Corpo"/>
        <w:rPr>
          <w:rFonts w:ascii="Helvetica Neue" w:eastAsia="Helvetica Neue" w:hAnsi="Helvetica Neue" w:cs="Helvetica Neue"/>
          <w:b/>
          <w:bCs/>
          <w:lang w:val="pt-BR"/>
        </w:rPr>
      </w:pPr>
    </w:p>
    <w:p w14:paraId="648D2F17" w14:textId="682D2EAB"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Ao visualizar o quadro da </w:t>
      </w:r>
      <w:commentRangeStart w:id="429"/>
      <w:r w:rsidRPr="009211E8">
        <w:rPr>
          <w:rFonts w:ascii="Times New Roman" w:hAnsi="Times New Roman"/>
          <w:sz w:val="24"/>
          <w:szCs w:val="24"/>
          <w:lang w:val="pt-BR"/>
        </w:rPr>
        <w:t>figura x</w:t>
      </w:r>
      <w:commentRangeEnd w:id="429"/>
      <w:r w:rsidR="00DC7A64">
        <w:rPr>
          <w:rStyle w:val="Refdecomentrio"/>
          <w:rFonts w:ascii="Times New Roman" w:hAnsi="Times New Roman" w:cs="Times New Roman"/>
          <w:color w:val="auto"/>
          <w:lang w:eastAsia="en-US"/>
        </w:rPr>
        <w:commentReference w:id="429"/>
      </w:r>
      <w:r w:rsidRPr="009211E8">
        <w:rPr>
          <w:rFonts w:ascii="Times New Roman" w:hAnsi="Times New Roman"/>
          <w:sz w:val="24"/>
          <w:szCs w:val="24"/>
          <w:lang w:val="pt-BR"/>
        </w:rPr>
        <w:t>, verifica - se que cada coluna representa uma etapa espec</w:t>
      </w:r>
      <w:ins w:id="430" w:author="elizamarysouza@gmail.com" w:date="2018-04-10T14:45:00Z">
        <w:r w:rsidR="00EF3016">
          <w:rPr>
            <w:rFonts w:ascii="Times New Roman" w:hAnsi="Times New Roman"/>
            <w:sz w:val="24"/>
            <w:szCs w:val="24"/>
            <w:lang w:val="pt-BR"/>
          </w:rPr>
          <w:t>í</w:t>
        </w:r>
      </w:ins>
      <w:del w:id="431" w:author="elizamarysouza@gmail.com" w:date="2018-04-10T14:45:00Z">
        <w:r w:rsidRPr="009211E8" w:rsidDel="00EF3016">
          <w:rPr>
            <w:rFonts w:ascii="Times New Roman" w:hAnsi="Times New Roman"/>
            <w:sz w:val="24"/>
            <w:szCs w:val="24"/>
            <w:lang w:val="pt-BR"/>
          </w:rPr>
          <w:delText>i</w:delText>
        </w:r>
      </w:del>
      <w:r w:rsidRPr="009211E8">
        <w:rPr>
          <w:rFonts w:ascii="Times New Roman" w:hAnsi="Times New Roman"/>
          <w:sz w:val="24"/>
          <w:szCs w:val="24"/>
          <w:lang w:val="pt-BR"/>
        </w:rPr>
        <w:t xml:space="preserve">fica do processo: “A Executar”, indicaria tarefas pendentes que ainda estão esperando para serem realizadas; “Em execução”, que representa as tarefas que estão em execução no presente momento; “Executados”, indica as tarefas que já foram realizadas. O </w:t>
      </w:r>
      <w:proofErr w:type="spellStart"/>
      <w:r w:rsidRPr="009211E8">
        <w:rPr>
          <w:rFonts w:ascii="Times New Roman" w:hAnsi="Times New Roman"/>
          <w:sz w:val="24"/>
          <w:szCs w:val="24"/>
          <w:lang w:val="pt-BR"/>
        </w:rPr>
        <w:t>Kanban</w:t>
      </w:r>
      <w:proofErr w:type="spellEnd"/>
      <w:r w:rsidRPr="009211E8">
        <w:rPr>
          <w:rFonts w:ascii="Times New Roman" w:hAnsi="Times New Roman"/>
          <w:sz w:val="24"/>
          <w:szCs w:val="24"/>
          <w:lang w:val="pt-BR"/>
        </w:rPr>
        <w:t xml:space="preserve"> é conhecido como sendo uma “metodologia flexível e customizável”, ou seja, o seu utilizador pode adaptar o quadro a sua necessidade, aumentando o número de colunas e até mesmo criando subdivisões dentro de tais colunas, porém, apesar disso, é necessário manter uma regra básica que é a </w:t>
      </w:r>
      <w:del w:id="432" w:author="elizamarysouza@gmail.com" w:date="2018-04-10T14:45:00Z">
        <w:r w:rsidRPr="009211E8" w:rsidDel="00A103C3">
          <w:rPr>
            <w:rFonts w:ascii="Times New Roman" w:hAnsi="Times New Roman"/>
            <w:sz w:val="24"/>
            <w:szCs w:val="24"/>
            <w:lang w:val="pt-BR"/>
          </w:rPr>
          <w:delText xml:space="preserve">idéia </w:delText>
        </w:r>
      </w:del>
      <w:ins w:id="433" w:author="elizamarysouza@gmail.com" w:date="2018-04-10T14:45:00Z">
        <w:r w:rsidR="00A103C3" w:rsidRPr="009211E8">
          <w:rPr>
            <w:rFonts w:ascii="Times New Roman" w:hAnsi="Times New Roman"/>
            <w:sz w:val="24"/>
            <w:szCs w:val="24"/>
            <w:lang w:val="pt-BR"/>
          </w:rPr>
          <w:t>id</w:t>
        </w:r>
        <w:r w:rsidR="00A103C3">
          <w:rPr>
            <w:rFonts w:ascii="Times New Roman" w:hAnsi="Times New Roman"/>
            <w:sz w:val="24"/>
            <w:szCs w:val="24"/>
            <w:lang w:val="pt-BR"/>
          </w:rPr>
          <w:t>e</w:t>
        </w:r>
        <w:r w:rsidR="00A103C3" w:rsidRPr="009211E8">
          <w:rPr>
            <w:rFonts w:ascii="Times New Roman" w:hAnsi="Times New Roman"/>
            <w:sz w:val="24"/>
            <w:szCs w:val="24"/>
            <w:lang w:val="pt-BR"/>
          </w:rPr>
          <w:t xml:space="preserve">ia </w:t>
        </w:r>
      </w:ins>
      <w:r w:rsidRPr="009211E8">
        <w:rPr>
          <w:rFonts w:ascii="Times New Roman" w:hAnsi="Times New Roman"/>
          <w:sz w:val="24"/>
          <w:szCs w:val="24"/>
          <w:lang w:val="pt-BR"/>
        </w:rPr>
        <w:t xml:space="preserve">de progresso no processo, ou seja, </w:t>
      </w:r>
      <w:proofErr w:type="spellStart"/>
      <w:r w:rsidRPr="009211E8">
        <w:rPr>
          <w:rFonts w:ascii="Times New Roman" w:hAnsi="Times New Roman"/>
          <w:sz w:val="24"/>
          <w:szCs w:val="24"/>
          <w:lang w:val="pt-BR"/>
        </w:rPr>
        <w:t>independente</w:t>
      </w:r>
      <w:proofErr w:type="spellEnd"/>
      <w:r w:rsidRPr="009211E8">
        <w:rPr>
          <w:rFonts w:ascii="Times New Roman" w:hAnsi="Times New Roman"/>
          <w:sz w:val="24"/>
          <w:szCs w:val="24"/>
          <w:lang w:val="pt-BR"/>
        </w:rPr>
        <w:t xml:space="preserve"> de como o quadro seja criado, é necessário ter em mente que </w:t>
      </w:r>
      <w:del w:id="434" w:author="elizamarysouza@gmail.com" w:date="2018-04-10T14:45:00Z">
        <w:r w:rsidRPr="009211E8" w:rsidDel="00EF3016">
          <w:rPr>
            <w:rFonts w:ascii="Times New Roman" w:hAnsi="Times New Roman"/>
            <w:sz w:val="24"/>
            <w:szCs w:val="24"/>
            <w:lang w:val="pt-BR"/>
          </w:rPr>
          <w:delText xml:space="preserve">haverão </w:delText>
        </w:r>
      </w:del>
      <w:ins w:id="435" w:author="elizamarysouza@gmail.com" w:date="2018-04-10T14:45:00Z">
        <w:r w:rsidR="00EF3016" w:rsidRPr="009211E8">
          <w:rPr>
            <w:rFonts w:ascii="Times New Roman" w:hAnsi="Times New Roman"/>
            <w:sz w:val="24"/>
            <w:szCs w:val="24"/>
            <w:lang w:val="pt-BR"/>
          </w:rPr>
          <w:t>haver</w:t>
        </w:r>
        <w:r w:rsidR="00EF3016">
          <w:rPr>
            <w:rFonts w:ascii="Times New Roman" w:hAnsi="Times New Roman"/>
            <w:sz w:val="24"/>
            <w:szCs w:val="24"/>
            <w:lang w:val="pt-BR"/>
          </w:rPr>
          <w:t>á</w:t>
        </w:r>
        <w:r w:rsidR="00EF3016" w:rsidRPr="009211E8">
          <w:rPr>
            <w:rFonts w:ascii="Times New Roman" w:hAnsi="Times New Roman"/>
            <w:sz w:val="24"/>
            <w:szCs w:val="24"/>
            <w:lang w:val="pt-BR"/>
          </w:rPr>
          <w:t xml:space="preserve"> </w:t>
        </w:r>
      </w:ins>
      <w:r w:rsidRPr="009211E8">
        <w:rPr>
          <w:rFonts w:ascii="Times New Roman" w:hAnsi="Times New Roman"/>
          <w:sz w:val="24"/>
          <w:szCs w:val="24"/>
          <w:lang w:val="pt-BR"/>
        </w:rPr>
        <w:t>tarefas distribuídas de um ponto de partida e que deveram chegar em um ponto de término (</w:t>
      </w:r>
      <w:commentRangeStart w:id="436"/>
      <w:r w:rsidRPr="009211E8">
        <w:rPr>
          <w:rFonts w:ascii="Times New Roman" w:hAnsi="Times New Roman"/>
          <w:sz w:val="24"/>
          <w:szCs w:val="24"/>
          <w:lang w:val="pt-BR"/>
        </w:rPr>
        <w:t>figuras x e y</w:t>
      </w:r>
      <w:commentRangeEnd w:id="436"/>
      <w:r w:rsidR="00FF3662">
        <w:rPr>
          <w:rStyle w:val="Refdecomentrio"/>
          <w:rFonts w:ascii="Times New Roman" w:hAnsi="Times New Roman" w:cs="Times New Roman"/>
          <w:color w:val="auto"/>
          <w:lang w:eastAsia="en-US"/>
        </w:rPr>
        <w:commentReference w:id="436"/>
      </w:r>
      <w:r w:rsidRPr="009211E8">
        <w:rPr>
          <w:rFonts w:ascii="Times New Roman" w:hAnsi="Times New Roman"/>
          <w:sz w:val="24"/>
          <w:szCs w:val="24"/>
          <w:lang w:val="pt-BR"/>
        </w:rPr>
        <w:t xml:space="preserve">), e por isso tem - se a </w:t>
      </w:r>
      <w:del w:id="437" w:author="elizamarysouza@gmail.com" w:date="2018-04-10T14:45:00Z">
        <w:r w:rsidRPr="009211E8" w:rsidDel="00A103C3">
          <w:rPr>
            <w:rFonts w:ascii="Times New Roman" w:hAnsi="Times New Roman"/>
            <w:sz w:val="24"/>
            <w:szCs w:val="24"/>
            <w:lang w:val="pt-BR"/>
          </w:rPr>
          <w:delText xml:space="preserve">idéia </w:delText>
        </w:r>
      </w:del>
      <w:ins w:id="438" w:author="elizamarysouza@gmail.com" w:date="2018-04-10T14:45:00Z">
        <w:r w:rsidR="00A103C3" w:rsidRPr="009211E8">
          <w:rPr>
            <w:rFonts w:ascii="Times New Roman" w:hAnsi="Times New Roman"/>
            <w:sz w:val="24"/>
            <w:szCs w:val="24"/>
            <w:lang w:val="pt-BR"/>
          </w:rPr>
          <w:t>id</w:t>
        </w:r>
        <w:r w:rsidR="00A103C3">
          <w:rPr>
            <w:rFonts w:ascii="Times New Roman" w:hAnsi="Times New Roman"/>
            <w:sz w:val="24"/>
            <w:szCs w:val="24"/>
            <w:lang w:val="pt-BR"/>
          </w:rPr>
          <w:t>e</w:t>
        </w:r>
        <w:r w:rsidR="00A103C3" w:rsidRPr="009211E8">
          <w:rPr>
            <w:rFonts w:ascii="Times New Roman" w:hAnsi="Times New Roman"/>
            <w:sz w:val="24"/>
            <w:szCs w:val="24"/>
            <w:lang w:val="pt-BR"/>
          </w:rPr>
          <w:t xml:space="preserve">ia </w:t>
        </w:r>
      </w:ins>
      <w:r w:rsidRPr="009211E8">
        <w:rPr>
          <w:rFonts w:ascii="Times New Roman" w:hAnsi="Times New Roman"/>
          <w:sz w:val="24"/>
          <w:szCs w:val="24"/>
          <w:lang w:val="pt-BR"/>
        </w:rPr>
        <w:t xml:space="preserve">de que um cartão deverá ser movido sempre imediatamente para a próxima coluna [2][4]. </w:t>
      </w:r>
    </w:p>
    <w:p w14:paraId="175471B4"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commentRangeStart w:id="439"/>
      <w:r>
        <w:rPr>
          <w:rFonts w:ascii="Times New Roman" w:eastAsia="Times New Roman" w:hAnsi="Times New Roman" w:cs="Times New Roman"/>
          <w:noProof/>
          <w:sz w:val="24"/>
          <w:szCs w:val="24"/>
        </w:rPr>
        <w:lastRenderedPageBreak/>
        <w:drawing>
          <wp:anchor distT="152400" distB="152400" distL="152400" distR="152400" simplePos="0" relativeHeight="251665408" behindDoc="0" locked="0" layoutInCell="1" allowOverlap="1" wp14:anchorId="36DD1125" wp14:editId="59E77A4D">
            <wp:simplePos x="0" y="0"/>
            <wp:positionH relativeFrom="margin">
              <wp:posOffset>745458</wp:posOffset>
            </wp:positionH>
            <wp:positionV relativeFrom="page">
              <wp:posOffset>900000</wp:posOffset>
            </wp:positionV>
            <wp:extent cx="3896441" cy="2919826"/>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axd.jpeg"/>
                    <pic:cNvPicPr>
                      <a:picLocks noChangeAspect="1"/>
                    </pic:cNvPicPr>
                  </pic:nvPicPr>
                  <pic:blipFill>
                    <a:blip r:embed="rId19">
                      <a:extLst/>
                    </a:blip>
                    <a:stretch>
                      <a:fillRect/>
                    </a:stretch>
                  </pic:blipFill>
                  <pic:spPr>
                    <a:xfrm>
                      <a:off x="0" y="0"/>
                      <a:ext cx="3896441" cy="2919826"/>
                    </a:xfrm>
                    <a:prstGeom prst="rect">
                      <a:avLst/>
                    </a:prstGeom>
                    <a:ln w="12700" cap="flat">
                      <a:noFill/>
                      <a:miter lim="400000"/>
                    </a:ln>
                    <a:effectLst/>
                  </pic:spPr>
                </pic:pic>
              </a:graphicData>
            </a:graphic>
          </wp:anchor>
        </w:drawing>
      </w:r>
      <w:commentRangeEnd w:id="439"/>
      <w:r w:rsidR="00DC7A64">
        <w:rPr>
          <w:rStyle w:val="Refdecomentrio"/>
          <w:rFonts w:ascii="Times New Roman" w:hAnsi="Times New Roman" w:cs="Times New Roman"/>
          <w:color w:val="auto"/>
          <w:lang w:eastAsia="en-US"/>
        </w:rPr>
        <w:commentReference w:id="439"/>
      </w:r>
      <w:r>
        <w:rPr>
          <w:rFonts w:ascii="Times New Roman" w:eastAsia="Times New Roman" w:hAnsi="Times New Roman" w:cs="Times New Roman"/>
          <w:noProof/>
          <w:sz w:val="24"/>
          <w:szCs w:val="24"/>
        </w:rPr>
        <mc:AlternateContent>
          <mc:Choice Requires="wps">
            <w:drawing>
              <wp:anchor distT="152400" distB="152400" distL="152400" distR="152400" simplePos="0" relativeHeight="251666432" behindDoc="0" locked="0" layoutInCell="1" allowOverlap="1" wp14:anchorId="204BCF37" wp14:editId="17593265">
                <wp:simplePos x="0" y="0"/>
                <wp:positionH relativeFrom="margin">
                  <wp:posOffset>-6349</wp:posOffset>
                </wp:positionH>
                <wp:positionV relativeFrom="line">
                  <wp:posOffset>3043598</wp:posOffset>
                </wp:positionV>
                <wp:extent cx="5400057" cy="254655"/>
                <wp:effectExtent l="0" t="0" r="0" b="0"/>
                <wp:wrapTopAndBottom distT="152400" distB="152400"/>
                <wp:docPr id="1073741832" name="officeArt object"/>
                <wp:cNvGraphicFramePr/>
                <a:graphic xmlns:a="http://schemas.openxmlformats.org/drawingml/2006/main">
                  <a:graphicData uri="http://schemas.microsoft.com/office/word/2010/wordprocessingShape">
                    <wps:wsp>
                      <wps:cNvSpPr txBox="1"/>
                      <wps:spPr>
                        <a:xfrm>
                          <a:off x="0" y="0"/>
                          <a:ext cx="5400057" cy="254655"/>
                        </a:xfrm>
                        <a:prstGeom prst="rect">
                          <a:avLst/>
                        </a:prstGeom>
                        <a:noFill/>
                        <a:ln w="12700" cap="flat">
                          <a:noFill/>
                          <a:miter lim="400000"/>
                        </a:ln>
                        <a:effectLst/>
                      </wps:spPr>
                      <wps:txbx>
                        <w:txbxContent>
                          <w:p w14:paraId="04964C2A" w14:textId="77777777" w:rsidR="00F16882" w:rsidRPr="00143E52" w:rsidRDefault="00F16882">
                            <w:pPr>
                              <w:pStyle w:val="Corpo"/>
                              <w:jc w:val="center"/>
                              <w:rPr>
                                <w:lang w:val="pt-BR"/>
                              </w:rPr>
                            </w:pPr>
                            <w:r w:rsidRPr="00143E52">
                              <w:rPr>
                                <w:rFonts w:ascii="Times New Roman" w:hAnsi="Times New Roman"/>
                                <w:color w:val="FF2C21"/>
                                <w:sz w:val="20"/>
                                <w:szCs w:val="20"/>
                                <w:lang w:val="pt-BR"/>
                              </w:rPr>
                              <w:t xml:space="preserve">Figura y: Quadro </w:t>
                            </w:r>
                            <w:proofErr w:type="spellStart"/>
                            <w:r w:rsidRPr="00143E52">
                              <w:rPr>
                                <w:rFonts w:ascii="Times New Roman" w:hAnsi="Times New Roman"/>
                                <w:color w:val="FF2C21"/>
                                <w:sz w:val="20"/>
                                <w:szCs w:val="20"/>
                                <w:lang w:val="pt-BR"/>
                              </w:rPr>
                              <w:t>Kanban</w:t>
                            </w:r>
                            <w:proofErr w:type="spellEnd"/>
                            <w:r w:rsidRPr="00143E52">
                              <w:rPr>
                                <w:rFonts w:ascii="Times New Roman" w:hAnsi="Times New Roman"/>
                                <w:color w:val="FF2C21"/>
                                <w:sz w:val="20"/>
                                <w:szCs w:val="20"/>
                                <w:lang w:val="pt-BR"/>
                              </w:rPr>
                              <w:t xml:space="preserve">. Fonte: </w:t>
                            </w:r>
                            <w:hyperlink r:id="rId20" w:history="1">
                              <w:r w:rsidRPr="00143E52">
                                <w:rPr>
                                  <w:rStyle w:val="Link"/>
                                  <w:rFonts w:ascii="Times New Roman" w:hAnsi="Times New Roman"/>
                                  <w:color w:val="FF2C21"/>
                                  <w:sz w:val="20"/>
                                  <w:szCs w:val="20"/>
                                  <w:lang w:val="pt-BR"/>
                                </w:rPr>
                                <w:t>http://protic.uniaraxa.edu.br/wp-content/uploads/2015/06/KANBAN.jpg</w:t>
                              </w:r>
                            </w:hyperlink>
                          </w:p>
                        </w:txbxContent>
                      </wps:txbx>
                      <wps:bodyPr wrap="square" lIns="50800" tIns="50800" rIns="50800" bIns="50800" numCol="1" anchor="t">
                        <a:noAutofit/>
                      </wps:bodyPr>
                    </wps:wsp>
                  </a:graphicData>
                </a:graphic>
              </wp:anchor>
            </w:drawing>
          </mc:Choice>
          <mc:Fallback>
            <w:pict>
              <v:shape w14:anchorId="204BCF37" id="_x0000_s1027" type="#_x0000_t202" style="position:absolute;left:0;text-align:left;margin-left:-.5pt;margin-top:239.65pt;width:425.2pt;height:20.05pt;z-index:25166643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" filled="f" stroked="f" strokeweight="1pt">
                <v:stroke miterlimit="4"/>
                <v:textbox inset="4pt,4pt,4pt,4pt">
                  <w:txbxContent>
                    <w:p w14:paraId="04964C2A" w14:textId="77777777" w:rsidR="00F16882" w:rsidRPr="00143E52" w:rsidRDefault="00F16882">
                      <w:pPr>
                        <w:pStyle w:val="Corpo"/>
                        <w:jc w:val="center"/>
                        <w:rPr>
                          <w:lang w:val="pt-BR"/>
                        </w:rPr>
                      </w:pPr>
                      <w:r w:rsidRPr="00143E52">
                        <w:rPr>
                          <w:rFonts w:ascii="Times New Roman" w:hAnsi="Times New Roman"/>
                          <w:color w:val="FF2C21"/>
                          <w:sz w:val="20"/>
                          <w:szCs w:val="20"/>
                          <w:lang w:val="pt-BR"/>
                        </w:rPr>
                        <w:t xml:space="preserve">Figura y: Quadro </w:t>
                      </w:r>
                      <w:proofErr w:type="spellStart"/>
                      <w:r w:rsidRPr="00143E52">
                        <w:rPr>
                          <w:rFonts w:ascii="Times New Roman" w:hAnsi="Times New Roman"/>
                          <w:color w:val="FF2C21"/>
                          <w:sz w:val="20"/>
                          <w:szCs w:val="20"/>
                          <w:lang w:val="pt-BR"/>
                        </w:rPr>
                        <w:t>Kanban</w:t>
                      </w:r>
                      <w:proofErr w:type="spellEnd"/>
                      <w:r w:rsidRPr="00143E52">
                        <w:rPr>
                          <w:rFonts w:ascii="Times New Roman" w:hAnsi="Times New Roman"/>
                          <w:color w:val="FF2C21"/>
                          <w:sz w:val="20"/>
                          <w:szCs w:val="20"/>
                          <w:lang w:val="pt-BR"/>
                        </w:rPr>
                        <w:t xml:space="preserve">. Fonte: </w:t>
                      </w:r>
                      <w:hyperlink r:id="rId21" w:history="1">
                        <w:r w:rsidRPr="00143E52">
                          <w:rPr>
                            <w:rStyle w:val="Link"/>
                            <w:rFonts w:ascii="Times New Roman" w:hAnsi="Times New Roman"/>
                            <w:color w:val="FF2C21"/>
                            <w:sz w:val="20"/>
                            <w:szCs w:val="20"/>
                            <w:lang w:val="pt-BR"/>
                          </w:rPr>
                          <w:t>http://protic.uniaraxa.edu.br/wp-content/uploads/2015/06/KANBAN.jpg</w:t>
                        </w:r>
                      </w:hyperlink>
                    </w:p>
                  </w:txbxContent>
                </v:textbox>
                <w10:wrap type="topAndBottom" anchorx="margin" anchory="line"/>
              </v:shape>
            </w:pict>
          </mc:Fallback>
        </mc:AlternateContent>
      </w:r>
      <w:r>
        <w:rPr>
          <w:rFonts w:ascii="Times New Roman" w:eastAsia="Times New Roman" w:hAnsi="Times New Roman" w:cs="Times New Roman"/>
          <w:noProof/>
          <w:sz w:val="24"/>
          <w:szCs w:val="24"/>
        </w:rPr>
        <w:drawing>
          <wp:anchor distT="152400" distB="152400" distL="152400" distR="152400" simplePos="0" relativeHeight="251667456" behindDoc="0" locked="0" layoutInCell="1" allowOverlap="1" wp14:anchorId="53EF161F" wp14:editId="16307D67">
            <wp:simplePos x="0" y="0"/>
            <wp:positionH relativeFrom="margin">
              <wp:posOffset>-6350</wp:posOffset>
            </wp:positionH>
            <wp:positionV relativeFrom="line">
              <wp:posOffset>3627797</wp:posOffset>
            </wp:positionV>
            <wp:extent cx="5400057" cy="3417224"/>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5693371072_ef490dc65a_o-1.jpg"/>
                    <pic:cNvPicPr>
                      <a:picLocks noChangeAspect="1"/>
                    </pic:cNvPicPr>
                  </pic:nvPicPr>
                  <pic:blipFill>
                    <a:blip r:embed="rId22">
                      <a:extLst/>
                    </a:blip>
                    <a:stretch>
                      <a:fillRect/>
                    </a:stretch>
                  </pic:blipFill>
                  <pic:spPr>
                    <a:xfrm>
                      <a:off x="0" y="0"/>
                      <a:ext cx="5400057" cy="3417224"/>
                    </a:xfrm>
                    <a:prstGeom prst="rect">
                      <a:avLst/>
                    </a:prstGeom>
                    <a:ln w="12700" cap="flat">
                      <a:noFill/>
                      <a:miter lim="400000"/>
                    </a:ln>
                    <a:effectLst/>
                  </pic:spPr>
                </pic:pic>
              </a:graphicData>
            </a:graphic>
          </wp:anchor>
        </w:drawing>
      </w:r>
    </w:p>
    <w:p w14:paraId="1D9AD2E5" w14:textId="77777777" w:rsidR="00BD2638" w:rsidRPr="009211E8" w:rsidRDefault="00BD2638">
      <w:pPr>
        <w:pStyle w:val="Corpo"/>
        <w:rPr>
          <w:rFonts w:ascii="Helvetica Neue" w:eastAsia="Helvetica Neue" w:hAnsi="Helvetica Neue" w:cs="Helvetica Neue"/>
          <w:b/>
          <w:bCs/>
          <w:lang w:val="pt-BR"/>
        </w:rPr>
      </w:pPr>
    </w:p>
    <w:p w14:paraId="57996020" w14:textId="77777777" w:rsidR="00BD2638" w:rsidRPr="009211E8" w:rsidRDefault="00143E52">
      <w:pPr>
        <w:pStyle w:val="Corpo"/>
        <w:rPr>
          <w:rFonts w:ascii="Helvetica Neue" w:eastAsia="Helvetica Neue" w:hAnsi="Helvetica Neue" w:cs="Helvetica Neue"/>
          <w:b/>
          <w:bCs/>
          <w:lang w:val="pt-BR"/>
        </w:rPr>
      </w:pPr>
      <w:r>
        <w:rPr>
          <w:noProof/>
        </w:rPr>
        <mc:AlternateContent>
          <mc:Choice Requires="wps">
            <w:drawing>
              <wp:anchor distT="152400" distB="152400" distL="152400" distR="152400" simplePos="0" relativeHeight="251668480" behindDoc="0" locked="0" layoutInCell="1" allowOverlap="1" wp14:anchorId="5D479F99" wp14:editId="1FC29FDA">
                <wp:simplePos x="0" y="0"/>
                <wp:positionH relativeFrom="page">
                  <wp:posOffset>720000</wp:posOffset>
                </wp:positionH>
                <wp:positionV relativeFrom="page">
                  <wp:posOffset>8412733</wp:posOffset>
                </wp:positionV>
                <wp:extent cx="6120057" cy="408584"/>
                <wp:effectExtent l="0" t="0" r="0" b="0"/>
                <wp:wrapTopAndBottom distT="152400" distB="152400"/>
                <wp:docPr id="1073741834" name="officeArt object"/>
                <wp:cNvGraphicFramePr/>
                <a:graphic xmlns:a="http://schemas.openxmlformats.org/drawingml/2006/main">
                  <a:graphicData uri="http://schemas.microsoft.com/office/word/2010/wordprocessingShape">
                    <wps:wsp>
                      <wps:cNvSpPr txBox="1"/>
                      <wps:spPr>
                        <a:xfrm>
                          <a:off x="0" y="0"/>
                          <a:ext cx="6120057" cy="408584"/>
                        </a:xfrm>
                        <a:prstGeom prst="rect">
                          <a:avLst/>
                        </a:prstGeom>
                        <a:noFill/>
                        <a:ln w="12700" cap="flat">
                          <a:noFill/>
                          <a:miter lim="400000"/>
                        </a:ln>
                        <a:effectLst/>
                      </wps:spPr>
                      <wps:txbx>
                        <w:txbxContent>
                          <w:p w14:paraId="03F59199" w14:textId="77777777" w:rsidR="00F16882" w:rsidRPr="00143E52" w:rsidRDefault="00F16882">
                            <w:pPr>
                              <w:pStyle w:val="Corpo"/>
                              <w:jc w:val="center"/>
                              <w:rPr>
                                <w:lang w:val="pt-BR"/>
                              </w:rPr>
                            </w:pPr>
                            <w:r w:rsidRPr="00143E52">
                              <w:rPr>
                                <w:rFonts w:ascii="Times New Roman" w:hAnsi="Times New Roman"/>
                                <w:color w:val="FF5F5D"/>
                                <w:sz w:val="20"/>
                                <w:szCs w:val="20"/>
                                <w:lang w:val="pt-BR"/>
                              </w:rPr>
                              <w:t xml:space="preserve">Figura Z: Quadro </w:t>
                            </w:r>
                            <w:proofErr w:type="spellStart"/>
                            <w:r w:rsidRPr="00143E52">
                              <w:rPr>
                                <w:rFonts w:ascii="Times New Roman" w:hAnsi="Times New Roman"/>
                                <w:color w:val="FF5F5D"/>
                                <w:sz w:val="20"/>
                                <w:szCs w:val="20"/>
                                <w:lang w:val="pt-BR"/>
                              </w:rPr>
                              <w:t>Kanban</w:t>
                            </w:r>
                            <w:proofErr w:type="spellEnd"/>
                            <w:r w:rsidRPr="00143E52">
                              <w:rPr>
                                <w:rFonts w:ascii="Times New Roman" w:hAnsi="Times New Roman"/>
                                <w:color w:val="FF5F5D"/>
                                <w:sz w:val="20"/>
                                <w:szCs w:val="20"/>
                                <w:lang w:val="pt-BR"/>
                              </w:rPr>
                              <w:t xml:space="preserve">. Fonte: </w:t>
                            </w:r>
                            <w:hyperlink r:id="rId23" w:history="1">
                              <w:r w:rsidRPr="00143E52">
                                <w:rPr>
                                  <w:rStyle w:val="Link"/>
                                  <w:rFonts w:ascii="Times New Roman" w:hAnsi="Times New Roman"/>
                                  <w:color w:val="FF5F5D"/>
                                  <w:sz w:val="20"/>
                                  <w:szCs w:val="20"/>
                                  <w:lang w:val="pt-BR"/>
                                </w:rPr>
                                <w:t>http://netproject.com.br/blog/wp-content/uploads/2014/11/5693371072_ef490dc65a_o-1.jpg</w:t>
                              </w:r>
                            </w:hyperlink>
                          </w:p>
                        </w:txbxContent>
                      </wps:txbx>
                      <wps:bodyPr wrap="square" lIns="50800" tIns="50800" rIns="50800" bIns="50800" numCol="1" anchor="t">
                        <a:noAutofit/>
                      </wps:bodyPr>
                    </wps:wsp>
                  </a:graphicData>
                </a:graphic>
              </wp:anchor>
            </w:drawing>
          </mc:Choice>
          <mc:Fallback>
            <w:pict>
              <v:shape w14:anchorId="5D479F99" id="_x0000_s1028" type="#_x0000_t202" style="position:absolute;margin-left:56.7pt;margin-top:662.4pt;width:481.9pt;height:32.15pt;z-index:25166848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" filled="f" stroked="f" strokeweight="1pt">
                <v:stroke miterlimit="4"/>
                <v:textbox inset="4pt,4pt,4pt,4pt">
                  <w:txbxContent>
                    <w:p w14:paraId="03F59199" w14:textId="77777777" w:rsidR="00F16882" w:rsidRPr="00143E52" w:rsidRDefault="00F16882">
                      <w:pPr>
                        <w:pStyle w:val="Corpo"/>
                        <w:jc w:val="center"/>
                        <w:rPr>
                          <w:lang w:val="pt-BR"/>
                        </w:rPr>
                      </w:pPr>
                      <w:r w:rsidRPr="00143E52">
                        <w:rPr>
                          <w:rFonts w:ascii="Times New Roman" w:hAnsi="Times New Roman"/>
                          <w:color w:val="FF5F5D"/>
                          <w:sz w:val="20"/>
                          <w:szCs w:val="20"/>
                          <w:lang w:val="pt-BR"/>
                        </w:rPr>
                        <w:t xml:space="preserve">Figura Z: Quadro </w:t>
                      </w:r>
                      <w:proofErr w:type="spellStart"/>
                      <w:r w:rsidRPr="00143E52">
                        <w:rPr>
                          <w:rFonts w:ascii="Times New Roman" w:hAnsi="Times New Roman"/>
                          <w:color w:val="FF5F5D"/>
                          <w:sz w:val="20"/>
                          <w:szCs w:val="20"/>
                          <w:lang w:val="pt-BR"/>
                        </w:rPr>
                        <w:t>Kanban</w:t>
                      </w:r>
                      <w:proofErr w:type="spellEnd"/>
                      <w:r w:rsidRPr="00143E52">
                        <w:rPr>
                          <w:rFonts w:ascii="Times New Roman" w:hAnsi="Times New Roman"/>
                          <w:color w:val="FF5F5D"/>
                          <w:sz w:val="20"/>
                          <w:szCs w:val="20"/>
                          <w:lang w:val="pt-BR"/>
                        </w:rPr>
                        <w:t xml:space="preserve">. Fonte: </w:t>
                      </w:r>
                      <w:hyperlink r:id="rId24" w:history="1">
                        <w:r w:rsidRPr="00143E52">
                          <w:rPr>
                            <w:rStyle w:val="Link"/>
                            <w:rFonts w:ascii="Times New Roman" w:hAnsi="Times New Roman"/>
                            <w:color w:val="FF5F5D"/>
                            <w:sz w:val="20"/>
                            <w:szCs w:val="20"/>
                            <w:lang w:val="pt-BR"/>
                          </w:rPr>
                          <w:t>http://netproject.com.br/blog/wp-content/uploads/2014/11/5693371072_ef490dc65a_o-1.jpg</w:t>
                        </w:r>
                      </w:hyperlink>
                    </w:p>
                  </w:txbxContent>
                </v:textbox>
                <w10:wrap type="topAndBottom" anchorx="page" anchory="page"/>
              </v:shape>
            </w:pict>
          </mc:Fallback>
        </mc:AlternateContent>
      </w:r>
    </w:p>
    <w:p w14:paraId="320989A9" w14:textId="77777777" w:rsidR="00BD2638" w:rsidRPr="009211E8" w:rsidRDefault="00BD2638">
      <w:pPr>
        <w:pStyle w:val="Corpo"/>
        <w:rPr>
          <w:rFonts w:ascii="Helvetica Neue" w:eastAsia="Helvetica Neue" w:hAnsi="Helvetica Neue" w:cs="Helvetica Neue"/>
          <w:b/>
          <w:bCs/>
          <w:lang w:val="pt-BR"/>
        </w:rPr>
      </w:pPr>
    </w:p>
    <w:p w14:paraId="32F2F0A9"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Existem opções digitais para a criação de quadro </w:t>
      </w:r>
      <w:proofErr w:type="spellStart"/>
      <w:r w:rsidRPr="009211E8">
        <w:rPr>
          <w:rFonts w:ascii="Times New Roman" w:hAnsi="Times New Roman"/>
          <w:sz w:val="24"/>
          <w:szCs w:val="24"/>
          <w:lang w:val="pt-BR"/>
        </w:rPr>
        <w:t>Kanban</w:t>
      </w:r>
      <w:proofErr w:type="spellEnd"/>
      <w:r w:rsidRPr="009211E8">
        <w:rPr>
          <w:rFonts w:ascii="Times New Roman" w:hAnsi="Times New Roman"/>
          <w:sz w:val="24"/>
          <w:szCs w:val="24"/>
          <w:lang w:val="pt-BR"/>
        </w:rPr>
        <w:t xml:space="preserve"> (o que constitui o chamado e-</w:t>
      </w:r>
      <w:proofErr w:type="spellStart"/>
      <w:r w:rsidRPr="009211E8">
        <w:rPr>
          <w:rFonts w:ascii="Times New Roman" w:hAnsi="Times New Roman"/>
          <w:sz w:val="24"/>
          <w:szCs w:val="24"/>
          <w:lang w:val="pt-BR"/>
        </w:rPr>
        <w:t>kanban</w:t>
      </w:r>
      <w:proofErr w:type="spellEnd"/>
      <w:r w:rsidRPr="009211E8">
        <w:rPr>
          <w:rFonts w:ascii="Times New Roman" w:hAnsi="Times New Roman"/>
          <w:sz w:val="24"/>
          <w:szCs w:val="24"/>
          <w:lang w:val="pt-BR"/>
        </w:rPr>
        <w:t xml:space="preserve">), bem como a gerência desse quadro com a equipe de trabalho, opções tais como </w:t>
      </w:r>
      <w:proofErr w:type="spellStart"/>
      <w:r w:rsidRPr="009211E8">
        <w:rPr>
          <w:rFonts w:ascii="Times New Roman" w:hAnsi="Times New Roman"/>
          <w:sz w:val="24"/>
          <w:szCs w:val="24"/>
          <w:lang w:val="pt-BR"/>
        </w:rPr>
        <w:t>Trello</w:t>
      </w:r>
      <w:proofErr w:type="spellEnd"/>
      <w:r w:rsidRPr="009211E8">
        <w:rPr>
          <w:rFonts w:ascii="Times New Roman" w:hAnsi="Times New Roman"/>
          <w:sz w:val="24"/>
          <w:szCs w:val="24"/>
          <w:lang w:val="pt-BR"/>
        </w:rPr>
        <w:t xml:space="preserve"> (figura A), </w:t>
      </w:r>
      <w:proofErr w:type="spellStart"/>
      <w:r w:rsidRPr="009211E8">
        <w:rPr>
          <w:rFonts w:ascii="Times New Roman" w:hAnsi="Times New Roman"/>
          <w:sz w:val="24"/>
          <w:szCs w:val="24"/>
          <w:lang w:val="pt-BR"/>
        </w:rPr>
        <w:t>Backlogged</w:t>
      </w:r>
      <w:proofErr w:type="spellEnd"/>
      <w:r w:rsidRPr="009211E8">
        <w:rPr>
          <w:rFonts w:ascii="Times New Roman" w:hAnsi="Times New Roman"/>
          <w:sz w:val="24"/>
          <w:szCs w:val="24"/>
          <w:lang w:val="pt-BR"/>
        </w:rPr>
        <w:t xml:space="preserve"> (figura B), </w:t>
      </w:r>
      <w:proofErr w:type="spellStart"/>
      <w:r w:rsidRPr="009211E8">
        <w:rPr>
          <w:rFonts w:ascii="Times New Roman" w:hAnsi="Times New Roman"/>
          <w:sz w:val="24"/>
          <w:szCs w:val="24"/>
          <w:lang w:val="pt-BR"/>
        </w:rPr>
        <w:t>KanbanFlow</w:t>
      </w:r>
      <w:proofErr w:type="spellEnd"/>
      <w:r w:rsidRPr="009211E8">
        <w:rPr>
          <w:rFonts w:ascii="Times New Roman" w:hAnsi="Times New Roman"/>
          <w:sz w:val="24"/>
          <w:szCs w:val="24"/>
          <w:lang w:val="pt-BR"/>
        </w:rPr>
        <w:t xml:space="preserve"> (figura C), entre outros.</w:t>
      </w:r>
      <w:r>
        <w:rPr>
          <w:rFonts w:ascii="Times New Roman" w:eastAsia="Times New Roman" w:hAnsi="Times New Roman" w:cs="Times New Roman"/>
          <w:noProof/>
          <w:sz w:val="24"/>
          <w:szCs w:val="24"/>
        </w:rPr>
        <w:drawing>
          <wp:anchor distT="152400" distB="152400" distL="152400" distR="152400" simplePos="0" relativeHeight="251669504" behindDoc="0" locked="0" layoutInCell="1" allowOverlap="1" wp14:anchorId="087B3DEC" wp14:editId="7B034466">
            <wp:simplePos x="0" y="0"/>
            <wp:positionH relativeFrom="margin">
              <wp:posOffset>-6350</wp:posOffset>
            </wp:positionH>
            <wp:positionV relativeFrom="line">
              <wp:posOffset>368655</wp:posOffset>
            </wp:positionV>
            <wp:extent cx="5400057" cy="2349025"/>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trello1-2.jpg"/>
                    <pic:cNvPicPr>
                      <a:picLocks noChangeAspect="1"/>
                    </pic:cNvPicPr>
                  </pic:nvPicPr>
                  <pic:blipFill>
                    <a:blip r:embed="rId25">
                      <a:extLst/>
                    </a:blip>
                    <a:stretch>
                      <a:fillRect/>
                    </a:stretch>
                  </pic:blipFill>
                  <pic:spPr>
                    <a:xfrm>
                      <a:off x="0" y="0"/>
                      <a:ext cx="5400057" cy="2349025"/>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mc:AlternateContent>
          <mc:Choice Requires="wps">
            <w:drawing>
              <wp:anchor distT="152400" distB="152400" distL="152400" distR="152400" simplePos="0" relativeHeight="251670528" behindDoc="0" locked="0" layoutInCell="1" allowOverlap="1" wp14:anchorId="4763E9B3" wp14:editId="5F09608D">
                <wp:simplePos x="0" y="0"/>
                <wp:positionH relativeFrom="margin">
                  <wp:posOffset>-6349</wp:posOffset>
                </wp:positionH>
                <wp:positionV relativeFrom="line">
                  <wp:posOffset>3111706</wp:posOffset>
                </wp:positionV>
                <wp:extent cx="5400057" cy="334357"/>
                <wp:effectExtent l="0" t="0" r="0" b="0"/>
                <wp:wrapTopAndBottom distT="152400" distB="152400"/>
                <wp:docPr id="1073741836" name="officeArt object"/>
                <wp:cNvGraphicFramePr/>
                <a:graphic xmlns:a="http://schemas.openxmlformats.org/drawingml/2006/main">
                  <a:graphicData uri="http://schemas.microsoft.com/office/word/2010/wordprocessingShape">
                    <wps:wsp>
                      <wps:cNvSpPr txBox="1"/>
                      <wps:spPr>
                        <a:xfrm>
                          <a:off x="0" y="0"/>
                          <a:ext cx="5400057" cy="334357"/>
                        </a:xfrm>
                        <a:prstGeom prst="rect">
                          <a:avLst/>
                        </a:prstGeom>
                        <a:noFill/>
                        <a:ln w="12700" cap="flat">
                          <a:noFill/>
                          <a:miter lim="400000"/>
                        </a:ln>
                        <a:effectLst/>
                      </wps:spPr>
                      <wps:txbx>
                        <w:txbxContent>
                          <w:p w14:paraId="5749AC8D" w14:textId="77777777" w:rsidR="00F16882" w:rsidRPr="00143E52" w:rsidRDefault="00F16882">
                            <w:pPr>
                              <w:pStyle w:val="Corpo"/>
                              <w:jc w:val="center"/>
                              <w:rPr>
                                <w:lang w:val="pt-BR"/>
                              </w:rPr>
                            </w:pPr>
                            <w:r w:rsidRPr="00143E52">
                              <w:rPr>
                                <w:rFonts w:ascii="Times New Roman" w:hAnsi="Times New Roman"/>
                                <w:color w:val="FF5F5D"/>
                                <w:sz w:val="20"/>
                                <w:szCs w:val="20"/>
                                <w:lang w:val="pt-BR"/>
                              </w:rPr>
                              <w:t xml:space="preserve">Figura A. </w:t>
                            </w:r>
                            <w:proofErr w:type="spellStart"/>
                            <w:r w:rsidRPr="00143E52">
                              <w:rPr>
                                <w:rFonts w:ascii="Times New Roman" w:hAnsi="Times New Roman"/>
                                <w:color w:val="FF5F5D"/>
                                <w:sz w:val="20"/>
                                <w:szCs w:val="20"/>
                                <w:lang w:val="pt-BR"/>
                              </w:rPr>
                              <w:t>Trello</w:t>
                            </w:r>
                            <w:proofErr w:type="spellEnd"/>
                            <w:r w:rsidRPr="00143E52">
                              <w:rPr>
                                <w:rFonts w:ascii="Times New Roman" w:hAnsi="Times New Roman"/>
                                <w:color w:val="FF5F5D"/>
                                <w:sz w:val="20"/>
                                <w:szCs w:val="20"/>
                                <w:lang w:val="pt-BR"/>
                              </w:rPr>
                              <w:t xml:space="preserve">. Fonte: </w:t>
                            </w:r>
                            <w:r>
                              <w:rPr>
                                <w:rFonts w:ascii="Times New Roman" w:hAnsi="Times New Roman"/>
                                <w:color w:val="FF5F5D"/>
                                <w:sz w:val="20"/>
                                <w:szCs w:val="20"/>
                                <w:lang w:val="pt-PT"/>
                              </w:rPr>
                              <w:t>https://proposeful.com/pt/blog/sistema-kanban-online-melhor-software-2015/</w:t>
                            </w:r>
                          </w:p>
                        </w:txbxContent>
                      </wps:txbx>
                      <wps:bodyPr wrap="square" lIns="50800" tIns="50800" rIns="50800" bIns="50800" numCol="1" anchor="t">
                        <a:noAutofit/>
                      </wps:bodyPr>
                    </wps:wsp>
                  </a:graphicData>
                </a:graphic>
              </wp:anchor>
            </w:drawing>
          </mc:Choice>
          <mc:Fallback>
            <w:pict>
              <v:shape w14:anchorId="4763E9B3" id="_x0000_s1029" type="#_x0000_t202" style="position:absolute;left:0;text-align:left;margin-left:-.5pt;margin-top:245pt;width:425.2pt;height:26.35pt;z-index:25167052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" filled="f" stroked="f" strokeweight="1pt">
                <v:stroke miterlimit="4"/>
                <v:textbox inset="4pt,4pt,4pt,4pt">
                  <w:txbxContent>
                    <w:p w14:paraId="5749AC8D" w14:textId="77777777" w:rsidR="00F16882" w:rsidRPr="00143E52" w:rsidRDefault="00F16882">
                      <w:pPr>
                        <w:pStyle w:val="Corpo"/>
                        <w:jc w:val="center"/>
                        <w:rPr>
                          <w:lang w:val="pt-BR"/>
                        </w:rPr>
                      </w:pPr>
                      <w:r w:rsidRPr="00143E52">
                        <w:rPr>
                          <w:rFonts w:ascii="Times New Roman" w:hAnsi="Times New Roman"/>
                          <w:color w:val="FF5F5D"/>
                          <w:sz w:val="20"/>
                          <w:szCs w:val="20"/>
                          <w:lang w:val="pt-BR"/>
                        </w:rPr>
                        <w:t xml:space="preserve">Figura A. </w:t>
                      </w:r>
                      <w:proofErr w:type="spellStart"/>
                      <w:r w:rsidRPr="00143E52">
                        <w:rPr>
                          <w:rFonts w:ascii="Times New Roman" w:hAnsi="Times New Roman"/>
                          <w:color w:val="FF5F5D"/>
                          <w:sz w:val="20"/>
                          <w:szCs w:val="20"/>
                          <w:lang w:val="pt-BR"/>
                        </w:rPr>
                        <w:t>Trello</w:t>
                      </w:r>
                      <w:proofErr w:type="spellEnd"/>
                      <w:r w:rsidRPr="00143E52">
                        <w:rPr>
                          <w:rFonts w:ascii="Times New Roman" w:hAnsi="Times New Roman"/>
                          <w:color w:val="FF5F5D"/>
                          <w:sz w:val="20"/>
                          <w:szCs w:val="20"/>
                          <w:lang w:val="pt-BR"/>
                        </w:rPr>
                        <w:t xml:space="preserve">. Fonte: </w:t>
                      </w:r>
                      <w:r>
                        <w:rPr>
                          <w:rFonts w:ascii="Times New Roman" w:hAnsi="Times New Roman"/>
                          <w:color w:val="FF5F5D"/>
                          <w:sz w:val="20"/>
                          <w:szCs w:val="20"/>
                          <w:lang w:val="pt-PT"/>
                        </w:rPr>
                        <w:t>https://proposeful.com/pt/blog/sistema-kanban-online-melhor-software-2015/</w:t>
                      </w:r>
                    </w:p>
                  </w:txbxContent>
                </v:textbox>
                <w10:wrap type="topAndBottom" anchorx="margin" anchory="line"/>
              </v:shape>
            </w:pict>
          </mc:Fallback>
        </mc:AlternateContent>
      </w:r>
      <w:r>
        <w:rPr>
          <w:rFonts w:ascii="Times New Roman" w:eastAsia="Times New Roman" w:hAnsi="Times New Roman" w:cs="Times New Roman"/>
          <w:noProof/>
          <w:sz w:val="24"/>
          <w:szCs w:val="24"/>
        </w:rPr>
        <w:drawing>
          <wp:anchor distT="152400" distB="152400" distL="152400" distR="152400" simplePos="0" relativeHeight="251671552" behindDoc="0" locked="0" layoutInCell="1" allowOverlap="1" wp14:anchorId="05C9E9FA" wp14:editId="2E21CCC0">
            <wp:simplePos x="0" y="0"/>
            <wp:positionH relativeFrom="margin">
              <wp:posOffset>-6350</wp:posOffset>
            </wp:positionH>
            <wp:positionV relativeFrom="line">
              <wp:posOffset>3670655</wp:posOffset>
            </wp:positionV>
            <wp:extent cx="5400057" cy="2800315"/>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feature-2.jpg"/>
                    <pic:cNvPicPr>
                      <a:picLocks noChangeAspect="1"/>
                    </pic:cNvPicPr>
                  </pic:nvPicPr>
                  <pic:blipFill>
                    <a:blip r:embed="rId26">
                      <a:extLst/>
                    </a:blip>
                    <a:stretch>
                      <a:fillRect/>
                    </a:stretch>
                  </pic:blipFill>
                  <pic:spPr>
                    <a:xfrm>
                      <a:off x="0" y="0"/>
                      <a:ext cx="5400057" cy="2800315"/>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mc:AlternateContent>
          <mc:Choice Requires="wps">
            <w:drawing>
              <wp:anchor distT="152400" distB="152400" distL="152400" distR="152400" simplePos="0" relativeHeight="251672576" behindDoc="0" locked="0" layoutInCell="1" allowOverlap="1" wp14:anchorId="61B8ACAD" wp14:editId="04C55B44">
                <wp:simplePos x="0" y="0"/>
                <wp:positionH relativeFrom="margin">
                  <wp:posOffset>-6349</wp:posOffset>
                </wp:positionH>
                <wp:positionV relativeFrom="line">
                  <wp:posOffset>6934555</wp:posOffset>
                </wp:positionV>
                <wp:extent cx="5400057" cy="334357"/>
                <wp:effectExtent l="0" t="0" r="0" b="0"/>
                <wp:wrapTopAndBottom distT="152400" distB="152400"/>
                <wp:docPr id="1073741838" name="officeArt object"/>
                <wp:cNvGraphicFramePr/>
                <a:graphic xmlns:a="http://schemas.openxmlformats.org/drawingml/2006/main">
                  <a:graphicData uri="http://schemas.microsoft.com/office/word/2010/wordprocessingShape">
                    <wps:wsp>
                      <wps:cNvSpPr txBox="1"/>
                      <wps:spPr>
                        <a:xfrm>
                          <a:off x="0" y="0"/>
                          <a:ext cx="5400057" cy="334357"/>
                        </a:xfrm>
                        <a:prstGeom prst="rect">
                          <a:avLst/>
                        </a:prstGeom>
                        <a:noFill/>
                        <a:ln w="12700" cap="flat">
                          <a:noFill/>
                          <a:miter lim="400000"/>
                        </a:ln>
                        <a:effectLst/>
                      </wps:spPr>
                      <wps:txbx>
                        <w:txbxContent>
                          <w:p w14:paraId="455D5160" w14:textId="77777777" w:rsidR="00F16882" w:rsidRDefault="00F16882">
                            <w:pPr>
                              <w:pStyle w:val="Corpo"/>
                              <w:jc w:val="center"/>
                            </w:pPr>
                            <w:proofErr w:type="spellStart"/>
                            <w:r>
                              <w:rPr>
                                <w:rFonts w:ascii="Times New Roman" w:hAnsi="Times New Roman"/>
                                <w:color w:val="FF5F5D"/>
                                <w:sz w:val="20"/>
                                <w:szCs w:val="20"/>
                              </w:rPr>
                              <w:t>Figura</w:t>
                            </w:r>
                            <w:proofErr w:type="spellEnd"/>
                            <w:r>
                              <w:rPr>
                                <w:rFonts w:ascii="Times New Roman" w:hAnsi="Times New Roman"/>
                                <w:color w:val="FF5F5D"/>
                                <w:sz w:val="20"/>
                                <w:szCs w:val="20"/>
                              </w:rPr>
                              <w:t xml:space="preserve"> B. Backlogged. Fonte: </w:t>
                            </w:r>
                            <w:r>
                              <w:rPr>
                                <w:rFonts w:ascii="Times New Roman" w:hAnsi="Times New Roman"/>
                                <w:color w:val="FF5F5D"/>
                                <w:sz w:val="20"/>
                                <w:szCs w:val="20"/>
                                <w:lang w:val="pt-PT"/>
                              </w:rPr>
                              <w:t>https://proposeful.com/pt/blog/sistema-kanban-online-melhor-software-2015/</w:t>
                            </w:r>
                          </w:p>
                        </w:txbxContent>
                      </wps:txbx>
                      <wps:bodyPr wrap="square" lIns="50800" tIns="50800" rIns="50800" bIns="50800" numCol="1" anchor="t">
                        <a:noAutofit/>
                      </wps:bodyPr>
                    </wps:wsp>
                  </a:graphicData>
                </a:graphic>
              </wp:anchor>
            </w:drawing>
          </mc:Choice>
          <mc:Fallback>
            <w:pict>
              <v:shape w14:anchorId="61B8ACAD" id="_x0000_s1030" type="#_x0000_t202" style="position:absolute;left:0;text-align:left;margin-left:-.5pt;margin-top:546.05pt;width:425.2pt;height:26.35pt;z-index:25167257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" filled="f" stroked="f" strokeweight="1pt">
                <v:stroke miterlimit="4"/>
                <v:textbox inset="4pt,4pt,4pt,4pt">
                  <w:txbxContent>
                    <w:p w14:paraId="455D5160" w14:textId="77777777" w:rsidR="00F16882" w:rsidRDefault="00F16882">
                      <w:pPr>
                        <w:pStyle w:val="Corpo"/>
                        <w:jc w:val="center"/>
                      </w:pPr>
                      <w:proofErr w:type="spellStart"/>
                      <w:r>
                        <w:rPr>
                          <w:rFonts w:ascii="Times New Roman" w:hAnsi="Times New Roman"/>
                          <w:color w:val="FF5F5D"/>
                          <w:sz w:val="20"/>
                          <w:szCs w:val="20"/>
                        </w:rPr>
                        <w:t>Figura</w:t>
                      </w:r>
                      <w:proofErr w:type="spellEnd"/>
                      <w:r>
                        <w:rPr>
                          <w:rFonts w:ascii="Times New Roman" w:hAnsi="Times New Roman"/>
                          <w:color w:val="FF5F5D"/>
                          <w:sz w:val="20"/>
                          <w:szCs w:val="20"/>
                        </w:rPr>
                        <w:t xml:space="preserve"> B. Backlogged. Fonte: </w:t>
                      </w:r>
                      <w:r>
                        <w:rPr>
                          <w:rFonts w:ascii="Times New Roman" w:hAnsi="Times New Roman"/>
                          <w:color w:val="FF5F5D"/>
                          <w:sz w:val="20"/>
                          <w:szCs w:val="20"/>
                          <w:lang w:val="pt-PT"/>
                        </w:rPr>
                        <w:t>https://proposeful.com/pt/blog/sistema-kanban-online-melhor-software-2015/</w:t>
                      </w:r>
                    </w:p>
                  </w:txbxContent>
                </v:textbox>
                <w10:wrap type="topAndBottom" anchorx="margin" anchory="line"/>
              </v:shape>
            </w:pict>
          </mc:Fallback>
        </mc:AlternateContent>
      </w:r>
    </w:p>
    <w:p w14:paraId="2D075C30"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0E685A48"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commentRangeStart w:id="440"/>
      <w:r>
        <w:rPr>
          <w:rFonts w:ascii="Times New Roman" w:eastAsia="Times New Roman" w:hAnsi="Times New Roman" w:cs="Times New Roman"/>
          <w:noProof/>
          <w:sz w:val="24"/>
          <w:szCs w:val="24"/>
        </w:rPr>
        <w:drawing>
          <wp:anchor distT="152400" distB="152400" distL="152400" distR="152400" simplePos="0" relativeHeight="251673600" behindDoc="0" locked="0" layoutInCell="1" allowOverlap="1" wp14:anchorId="224B0131" wp14:editId="32798533">
            <wp:simplePos x="0" y="0"/>
            <wp:positionH relativeFrom="margin">
              <wp:posOffset>-6350</wp:posOffset>
            </wp:positionH>
            <wp:positionV relativeFrom="page">
              <wp:posOffset>900000</wp:posOffset>
            </wp:positionV>
            <wp:extent cx="5400057" cy="2390753"/>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kanbanflow1.jpg"/>
                    <pic:cNvPicPr>
                      <a:picLocks noChangeAspect="1"/>
                    </pic:cNvPicPr>
                  </pic:nvPicPr>
                  <pic:blipFill>
                    <a:blip r:embed="rId27">
                      <a:extLst/>
                    </a:blip>
                    <a:stretch>
                      <a:fillRect/>
                    </a:stretch>
                  </pic:blipFill>
                  <pic:spPr>
                    <a:xfrm>
                      <a:off x="0" y="0"/>
                      <a:ext cx="5400057" cy="2390753"/>
                    </a:xfrm>
                    <a:prstGeom prst="rect">
                      <a:avLst/>
                    </a:prstGeom>
                    <a:ln w="12700" cap="flat">
                      <a:noFill/>
                      <a:miter lim="400000"/>
                    </a:ln>
                    <a:effectLst/>
                  </pic:spPr>
                </pic:pic>
              </a:graphicData>
            </a:graphic>
          </wp:anchor>
        </w:drawing>
      </w:r>
      <w:commentRangeEnd w:id="440"/>
      <w:r w:rsidR="00DA2DB6">
        <w:rPr>
          <w:rStyle w:val="Refdecomentrio"/>
          <w:rFonts w:ascii="Times New Roman" w:hAnsi="Times New Roman" w:cs="Times New Roman"/>
          <w:color w:val="auto"/>
          <w:lang w:eastAsia="en-US"/>
        </w:rPr>
        <w:commentReference w:id="440"/>
      </w:r>
      <w:r>
        <w:rPr>
          <w:rFonts w:ascii="Times New Roman" w:eastAsia="Times New Roman" w:hAnsi="Times New Roman" w:cs="Times New Roman"/>
          <w:noProof/>
          <w:sz w:val="24"/>
          <w:szCs w:val="24"/>
        </w:rPr>
        <mc:AlternateContent>
          <mc:Choice Requires="wps">
            <w:drawing>
              <wp:anchor distT="152400" distB="152400" distL="152400" distR="152400" simplePos="0" relativeHeight="251674624" behindDoc="0" locked="0" layoutInCell="1" allowOverlap="1" wp14:anchorId="7AF7CB8B" wp14:editId="0F48816B">
                <wp:simplePos x="0" y="0"/>
                <wp:positionH relativeFrom="margin">
                  <wp:posOffset>-6349</wp:posOffset>
                </wp:positionH>
                <wp:positionV relativeFrom="line">
                  <wp:posOffset>2678091</wp:posOffset>
                </wp:positionV>
                <wp:extent cx="5400057" cy="334357"/>
                <wp:effectExtent l="0" t="0" r="0" b="0"/>
                <wp:wrapTopAndBottom distT="152400" distB="152400"/>
                <wp:docPr id="1073741840" name="officeArt object"/>
                <wp:cNvGraphicFramePr/>
                <a:graphic xmlns:a="http://schemas.openxmlformats.org/drawingml/2006/main">
                  <a:graphicData uri="http://schemas.microsoft.com/office/word/2010/wordprocessingShape">
                    <wps:wsp>
                      <wps:cNvSpPr txBox="1"/>
                      <wps:spPr>
                        <a:xfrm>
                          <a:off x="0" y="0"/>
                          <a:ext cx="5400057" cy="334357"/>
                        </a:xfrm>
                        <a:prstGeom prst="rect">
                          <a:avLst/>
                        </a:prstGeom>
                        <a:noFill/>
                        <a:ln w="12700" cap="flat">
                          <a:noFill/>
                          <a:miter lim="400000"/>
                        </a:ln>
                        <a:effectLst/>
                      </wps:spPr>
                      <wps:txbx>
                        <w:txbxContent>
                          <w:p w14:paraId="4BD542D2" w14:textId="77777777" w:rsidR="00F16882" w:rsidRPr="00143E52" w:rsidRDefault="00F16882">
                            <w:pPr>
                              <w:pStyle w:val="Corpo"/>
                              <w:jc w:val="center"/>
                              <w:rPr>
                                <w:lang w:val="pt-BR"/>
                              </w:rPr>
                            </w:pPr>
                            <w:r w:rsidRPr="00143E52">
                              <w:rPr>
                                <w:rFonts w:ascii="Times New Roman" w:hAnsi="Times New Roman"/>
                                <w:color w:val="FF5F5D"/>
                                <w:sz w:val="20"/>
                                <w:szCs w:val="20"/>
                                <w:lang w:val="pt-BR"/>
                              </w:rPr>
                              <w:t xml:space="preserve">Figura C. </w:t>
                            </w:r>
                            <w:proofErr w:type="spellStart"/>
                            <w:r w:rsidRPr="00143E52">
                              <w:rPr>
                                <w:rFonts w:ascii="Times New Roman" w:hAnsi="Times New Roman"/>
                                <w:color w:val="FF5F5D"/>
                                <w:sz w:val="20"/>
                                <w:szCs w:val="20"/>
                                <w:lang w:val="pt-BR"/>
                              </w:rPr>
                              <w:t>KanbanFlow</w:t>
                            </w:r>
                            <w:proofErr w:type="spellEnd"/>
                            <w:r w:rsidRPr="00143E52">
                              <w:rPr>
                                <w:rFonts w:ascii="Times New Roman" w:hAnsi="Times New Roman"/>
                                <w:color w:val="FF5F5D"/>
                                <w:sz w:val="20"/>
                                <w:szCs w:val="20"/>
                                <w:lang w:val="pt-BR"/>
                              </w:rPr>
                              <w:t xml:space="preserve">. Fonte: </w:t>
                            </w:r>
                            <w:r>
                              <w:rPr>
                                <w:rFonts w:ascii="Times New Roman" w:hAnsi="Times New Roman"/>
                                <w:color w:val="FF5F5D"/>
                                <w:sz w:val="20"/>
                                <w:szCs w:val="20"/>
                                <w:lang w:val="pt-PT"/>
                              </w:rPr>
                              <w:t>https://proposeful.com/pt/blog/sistema-kanban-online-melhor-software-2015/</w:t>
                            </w:r>
                          </w:p>
                        </w:txbxContent>
                      </wps:txbx>
                      <wps:bodyPr wrap="square" lIns="50800" tIns="50800" rIns="50800" bIns="50800" numCol="1" anchor="t">
                        <a:noAutofit/>
                      </wps:bodyPr>
                    </wps:wsp>
                  </a:graphicData>
                </a:graphic>
              </wp:anchor>
            </w:drawing>
          </mc:Choice>
          <mc:Fallback>
            <w:pict>
              <v:shape w14:anchorId="7AF7CB8B" id="_x0000_s1031" type="#_x0000_t202" style="position:absolute;left:0;text-align:left;margin-left:-.5pt;margin-top:210.85pt;width:425.2pt;height:26.35pt;z-index:25167462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" filled="f" stroked="f" strokeweight="1pt">
                <v:stroke miterlimit="4"/>
                <v:textbox inset="4pt,4pt,4pt,4pt">
                  <w:txbxContent>
                    <w:p w14:paraId="4BD542D2" w14:textId="77777777" w:rsidR="00F16882" w:rsidRPr="00143E52" w:rsidRDefault="00F16882">
                      <w:pPr>
                        <w:pStyle w:val="Corpo"/>
                        <w:jc w:val="center"/>
                        <w:rPr>
                          <w:lang w:val="pt-BR"/>
                        </w:rPr>
                      </w:pPr>
                      <w:r w:rsidRPr="00143E52">
                        <w:rPr>
                          <w:rFonts w:ascii="Times New Roman" w:hAnsi="Times New Roman"/>
                          <w:color w:val="FF5F5D"/>
                          <w:sz w:val="20"/>
                          <w:szCs w:val="20"/>
                          <w:lang w:val="pt-BR"/>
                        </w:rPr>
                        <w:t xml:space="preserve">Figura C. </w:t>
                      </w:r>
                      <w:proofErr w:type="spellStart"/>
                      <w:r w:rsidRPr="00143E52">
                        <w:rPr>
                          <w:rFonts w:ascii="Times New Roman" w:hAnsi="Times New Roman"/>
                          <w:color w:val="FF5F5D"/>
                          <w:sz w:val="20"/>
                          <w:szCs w:val="20"/>
                          <w:lang w:val="pt-BR"/>
                        </w:rPr>
                        <w:t>KanbanFlow</w:t>
                      </w:r>
                      <w:proofErr w:type="spellEnd"/>
                      <w:r w:rsidRPr="00143E52">
                        <w:rPr>
                          <w:rFonts w:ascii="Times New Roman" w:hAnsi="Times New Roman"/>
                          <w:color w:val="FF5F5D"/>
                          <w:sz w:val="20"/>
                          <w:szCs w:val="20"/>
                          <w:lang w:val="pt-BR"/>
                        </w:rPr>
                        <w:t xml:space="preserve">. Fonte: </w:t>
                      </w:r>
                      <w:r>
                        <w:rPr>
                          <w:rFonts w:ascii="Times New Roman" w:hAnsi="Times New Roman"/>
                          <w:color w:val="FF5F5D"/>
                          <w:sz w:val="20"/>
                          <w:szCs w:val="20"/>
                          <w:lang w:val="pt-PT"/>
                        </w:rPr>
                        <w:t>https://proposeful.com/pt/blog/sistema-kanban-online-melhor-software-2015/</w:t>
                      </w:r>
                    </w:p>
                  </w:txbxContent>
                </v:textbox>
                <w10:wrap type="topAndBottom" anchorx="margin" anchory="line"/>
              </v:shape>
            </w:pict>
          </mc:Fallback>
        </mc:AlternateContent>
      </w:r>
    </w:p>
    <w:p w14:paraId="545C4283" w14:textId="77777777" w:rsidR="00BD2638" w:rsidRPr="009211E8" w:rsidRDefault="00143E52">
      <w:pPr>
        <w:pStyle w:val="Corpo"/>
        <w:jc w:val="both"/>
        <w:rPr>
          <w:rFonts w:ascii="Times New Roman" w:eastAsia="Times New Roman" w:hAnsi="Times New Roman" w:cs="Times New Roman"/>
          <w:b/>
          <w:bCs/>
          <w:color w:val="FF5F5D"/>
          <w:sz w:val="24"/>
          <w:szCs w:val="24"/>
          <w:lang w:val="pt-BR"/>
        </w:rPr>
      </w:pPr>
      <w:r w:rsidRPr="009211E8">
        <w:rPr>
          <w:rFonts w:ascii="Times New Roman" w:hAnsi="Times New Roman"/>
          <w:b/>
          <w:bCs/>
          <w:color w:val="FF5F5D"/>
          <w:sz w:val="24"/>
          <w:szCs w:val="24"/>
          <w:lang w:val="pt-BR"/>
        </w:rPr>
        <w:t xml:space="preserve">2.6.1. </w:t>
      </w:r>
      <w:proofErr w:type="spellStart"/>
      <w:r w:rsidRPr="009211E8">
        <w:rPr>
          <w:rFonts w:ascii="Times New Roman" w:hAnsi="Times New Roman"/>
          <w:b/>
          <w:bCs/>
          <w:color w:val="FF5F5D"/>
          <w:sz w:val="24"/>
          <w:szCs w:val="24"/>
          <w:lang w:val="pt-BR"/>
        </w:rPr>
        <w:t>Kanban</w:t>
      </w:r>
      <w:proofErr w:type="spellEnd"/>
      <w:r w:rsidRPr="009211E8">
        <w:rPr>
          <w:rFonts w:ascii="Times New Roman" w:hAnsi="Times New Roman"/>
          <w:b/>
          <w:bCs/>
          <w:color w:val="FF5F5D"/>
          <w:sz w:val="24"/>
          <w:szCs w:val="24"/>
          <w:lang w:val="pt-BR"/>
        </w:rPr>
        <w:t xml:space="preserve"> e Scrum </w:t>
      </w:r>
    </w:p>
    <w:p w14:paraId="72708AEE"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628EC984" w14:textId="41AF86C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Apesar de serem metodologias distintas, o uso do Scrum não restringe a adoção e utilização do </w:t>
      </w:r>
      <w:proofErr w:type="spellStart"/>
      <w:r w:rsidRPr="009211E8">
        <w:rPr>
          <w:rFonts w:ascii="Times New Roman" w:hAnsi="Times New Roman"/>
          <w:sz w:val="24"/>
          <w:szCs w:val="24"/>
          <w:lang w:val="pt-BR"/>
        </w:rPr>
        <w:t>Kanban</w:t>
      </w:r>
      <w:proofErr w:type="spellEnd"/>
      <w:r w:rsidRPr="009211E8">
        <w:rPr>
          <w:rFonts w:ascii="Times New Roman" w:hAnsi="Times New Roman"/>
          <w:sz w:val="24"/>
          <w:szCs w:val="24"/>
          <w:lang w:val="pt-BR"/>
        </w:rPr>
        <w:t xml:space="preserve"> e vice</w:t>
      </w:r>
      <w:ins w:id="441" w:author="elizamarysouza@gmail.com" w:date="2018-04-10T15:25:00Z">
        <w:r w:rsidR="00DA2DB6">
          <w:rPr>
            <w:rFonts w:ascii="Times New Roman" w:hAnsi="Times New Roman"/>
            <w:sz w:val="24"/>
            <w:szCs w:val="24"/>
            <w:lang w:val="pt-BR"/>
          </w:rPr>
          <w:t>-</w:t>
        </w:r>
      </w:ins>
      <w:del w:id="442" w:author="elizamarysouza@gmail.com" w:date="2018-04-10T15:25:00Z">
        <w:r w:rsidRPr="009211E8" w:rsidDel="00DA2DB6">
          <w:rPr>
            <w:rFonts w:ascii="Times New Roman" w:hAnsi="Times New Roman"/>
            <w:sz w:val="24"/>
            <w:szCs w:val="24"/>
            <w:lang w:val="pt-BR"/>
          </w:rPr>
          <w:delText xml:space="preserve"> </w:delText>
        </w:r>
      </w:del>
      <w:r w:rsidRPr="009211E8">
        <w:rPr>
          <w:rFonts w:ascii="Times New Roman" w:hAnsi="Times New Roman"/>
          <w:sz w:val="24"/>
          <w:szCs w:val="24"/>
          <w:lang w:val="pt-BR"/>
        </w:rPr>
        <w:t xml:space="preserve">versa e, inclusive, esta é uma combinação muito utilizada em trabalhos de desenvolvimento de software [6][7]. Segundo [2]: </w:t>
      </w:r>
    </w:p>
    <w:p w14:paraId="1AD5ACF0" w14:textId="77777777" w:rsidR="00BD2638" w:rsidRPr="009211E8" w:rsidRDefault="00BD2638">
      <w:pPr>
        <w:pStyle w:val="Corpo"/>
        <w:jc w:val="both"/>
        <w:rPr>
          <w:rFonts w:ascii="Times New Roman" w:eastAsia="Times New Roman" w:hAnsi="Times New Roman" w:cs="Times New Roman"/>
          <w:b/>
          <w:bCs/>
          <w:sz w:val="24"/>
          <w:szCs w:val="24"/>
          <w:lang w:val="pt-BR"/>
        </w:rPr>
      </w:pPr>
    </w:p>
    <w:p w14:paraId="125840D1" w14:textId="77777777" w:rsidR="00BD2638" w:rsidRPr="009211E8" w:rsidRDefault="00143E52">
      <w:pPr>
        <w:pStyle w:val="Padro"/>
        <w:spacing w:after="240"/>
        <w:ind w:left="1701" w:firstLine="567"/>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w:t>
      </w:r>
      <w:r>
        <w:rPr>
          <w:rFonts w:ascii="Times New Roman" w:hAnsi="Times New Roman"/>
          <w:sz w:val="24"/>
          <w:szCs w:val="24"/>
          <w:lang w:val="pt-PT"/>
        </w:rPr>
        <w:t>Nenhum dos princ</w:t>
      </w:r>
      <w:r w:rsidRPr="009211E8">
        <w:rPr>
          <w:rFonts w:ascii="Times New Roman" w:hAnsi="Times New Roman"/>
          <w:sz w:val="24"/>
          <w:szCs w:val="24"/>
          <w:lang w:val="pt-BR"/>
        </w:rPr>
        <w:t>í</w:t>
      </w:r>
      <w:r>
        <w:rPr>
          <w:rFonts w:ascii="Times New Roman" w:hAnsi="Times New Roman"/>
          <w:sz w:val="24"/>
          <w:szCs w:val="24"/>
          <w:lang w:val="pt-PT"/>
        </w:rPr>
        <w:t>pios do Kanban restringe o uso do Scrum. O Kanban funciona como um agente de mudanças, e os princ</w:t>
      </w:r>
      <w:r w:rsidRPr="009211E8">
        <w:rPr>
          <w:rFonts w:ascii="Times New Roman" w:hAnsi="Times New Roman"/>
          <w:sz w:val="24"/>
          <w:szCs w:val="24"/>
          <w:lang w:val="pt-BR"/>
        </w:rPr>
        <w:t>í</w:t>
      </w:r>
      <w:r>
        <w:rPr>
          <w:rFonts w:ascii="Times New Roman" w:hAnsi="Times New Roman"/>
          <w:sz w:val="24"/>
          <w:szCs w:val="24"/>
          <w:lang w:val="pt-PT"/>
        </w:rPr>
        <w:t>pios do Scrum devem, portanto, ser usados apenas nos casos em que ajudam a otimizar o fluxo de trabalho. Nada impede de se começar com o Scrum e utilizar o Kanban para impulsionar futuras mudanç</w:t>
      </w:r>
      <w:r w:rsidRPr="009211E8">
        <w:rPr>
          <w:rFonts w:ascii="Times New Roman" w:hAnsi="Times New Roman"/>
          <w:sz w:val="24"/>
          <w:szCs w:val="24"/>
          <w:lang w:val="pt-BR"/>
        </w:rPr>
        <w:t xml:space="preserve">as – </w:t>
      </w:r>
      <w:r>
        <w:rPr>
          <w:rFonts w:ascii="Times New Roman" w:hAnsi="Times New Roman"/>
          <w:sz w:val="24"/>
          <w:szCs w:val="24"/>
          <w:lang w:val="pt-PT"/>
        </w:rPr>
        <w:t>muitos projetos t</w:t>
      </w:r>
      <w:r>
        <w:rPr>
          <w:rFonts w:ascii="Times New Roman" w:hAnsi="Times New Roman"/>
          <w:sz w:val="24"/>
          <w:szCs w:val="24"/>
          <w:lang w:val="fr-FR"/>
        </w:rPr>
        <w:t>ê</w:t>
      </w:r>
      <w:r>
        <w:rPr>
          <w:rFonts w:ascii="Times New Roman" w:hAnsi="Times New Roman"/>
          <w:sz w:val="24"/>
          <w:szCs w:val="24"/>
          <w:lang w:val="pt-PT"/>
        </w:rPr>
        <w:t>m sido muito bem sucedidos com essa estrat</w:t>
      </w:r>
      <w:r>
        <w:rPr>
          <w:rFonts w:ascii="Times New Roman" w:hAnsi="Times New Roman"/>
          <w:sz w:val="24"/>
          <w:szCs w:val="24"/>
          <w:lang w:val="fr-FR"/>
        </w:rPr>
        <w:t>é</w:t>
      </w:r>
      <w:r>
        <w:rPr>
          <w:rFonts w:ascii="Times New Roman" w:hAnsi="Times New Roman"/>
          <w:sz w:val="24"/>
          <w:szCs w:val="24"/>
          <w:lang w:val="it-IT"/>
        </w:rPr>
        <w:t>gia.</w:t>
      </w:r>
      <w:r w:rsidRPr="009211E8">
        <w:rPr>
          <w:rFonts w:ascii="Times New Roman" w:hAnsi="Times New Roman"/>
          <w:sz w:val="24"/>
          <w:szCs w:val="24"/>
          <w:lang w:val="pt-BR"/>
        </w:rPr>
        <w:t>”</w:t>
      </w:r>
    </w:p>
    <w:p w14:paraId="5EBB4C4B" w14:textId="77777777" w:rsidR="00BD2638" w:rsidRPr="009211E8" w:rsidRDefault="00BD2638">
      <w:pPr>
        <w:pStyle w:val="Padro"/>
        <w:spacing w:after="240"/>
        <w:ind w:left="1701" w:firstLine="567"/>
        <w:jc w:val="both"/>
        <w:rPr>
          <w:rFonts w:ascii="Times New Roman" w:eastAsia="Times New Roman" w:hAnsi="Times New Roman" w:cs="Times New Roman"/>
          <w:sz w:val="24"/>
          <w:szCs w:val="24"/>
          <w:lang w:val="pt-BR"/>
        </w:rPr>
      </w:pPr>
    </w:p>
    <w:p w14:paraId="526AC631" w14:textId="77777777" w:rsidR="00BD2638" w:rsidRPr="009211E8" w:rsidRDefault="00143E52">
      <w:pPr>
        <w:pStyle w:val="Padro"/>
        <w:spacing w:after="240"/>
        <w:jc w:val="both"/>
        <w:rPr>
          <w:rFonts w:ascii="Times New Roman" w:eastAsia="Times New Roman" w:hAnsi="Times New Roman" w:cs="Times New Roman"/>
          <w:color w:val="FF5F5D"/>
          <w:sz w:val="24"/>
          <w:szCs w:val="24"/>
          <w:lang w:val="pt-BR"/>
        </w:rPr>
      </w:pPr>
      <w:r w:rsidRPr="009211E8">
        <w:rPr>
          <w:rFonts w:ascii="Times New Roman" w:hAnsi="Times New Roman"/>
          <w:color w:val="FF5F5D"/>
          <w:sz w:val="24"/>
          <w:szCs w:val="24"/>
          <w:lang w:val="pt-BR"/>
        </w:rPr>
        <w:t>[ABORDAR MAIS COISAS SOBRE O USO DE AMBAS AS METODOLOGIAS]</w:t>
      </w:r>
    </w:p>
    <w:p w14:paraId="654223AF" w14:textId="77777777" w:rsidR="00BD2638" w:rsidRPr="009211E8" w:rsidRDefault="00BD2638">
      <w:pPr>
        <w:pStyle w:val="Corpo"/>
        <w:rPr>
          <w:rFonts w:ascii="Helvetica Neue" w:eastAsia="Helvetica Neue" w:hAnsi="Helvetica Neue" w:cs="Helvetica Neue"/>
          <w:b/>
          <w:bCs/>
          <w:lang w:val="pt-BR"/>
        </w:rPr>
      </w:pPr>
    </w:p>
    <w:p w14:paraId="355FE144"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3A51CEBC"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6F74E4C0"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72788D83" w14:textId="77777777" w:rsidR="00BD2638" w:rsidRPr="009211E8" w:rsidRDefault="00BD2638">
      <w:pPr>
        <w:pStyle w:val="Corpo"/>
        <w:rPr>
          <w:rFonts w:ascii="Helvetica Neue" w:eastAsia="Helvetica Neue" w:hAnsi="Helvetica Neue" w:cs="Helvetica Neue"/>
          <w:lang w:val="pt-BR"/>
        </w:rPr>
      </w:pPr>
    </w:p>
    <w:p w14:paraId="15D9CCDC" w14:textId="77777777" w:rsidR="00BD2638" w:rsidRPr="009211E8" w:rsidRDefault="00BD2638">
      <w:pPr>
        <w:pStyle w:val="Corpo"/>
        <w:rPr>
          <w:rFonts w:ascii="Helvetica Neue" w:eastAsia="Helvetica Neue" w:hAnsi="Helvetica Neue" w:cs="Helvetica Neue"/>
          <w:lang w:val="pt-BR"/>
        </w:rPr>
      </w:pPr>
    </w:p>
    <w:p w14:paraId="5F94C78C" w14:textId="77777777" w:rsidR="00BD2638" w:rsidRPr="009211E8" w:rsidRDefault="00BD2638">
      <w:pPr>
        <w:pStyle w:val="Corpo"/>
        <w:rPr>
          <w:rFonts w:ascii="Helvetica Neue" w:eastAsia="Helvetica Neue" w:hAnsi="Helvetica Neue" w:cs="Helvetica Neue"/>
          <w:b/>
          <w:bCs/>
          <w:lang w:val="pt-BR"/>
        </w:rPr>
      </w:pPr>
    </w:p>
    <w:p w14:paraId="69B82577" w14:textId="77777777" w:rsidR="00BD2638" w:rsidRPr="009211E8" w:rsidRDefault="00BD2638">
      <w:pPr>
        <w:pStyle w:val="Corpo"/>
        <w:rPr>
          <w:rFonts w:ascii="Helvetica Neue" w:eastAsia="Helvetica Neue" w:hAnsi="Helvetica Neue" w:cs="Helvetica Neue"/>
          <w:b/>
          <w:bCs/>
          <w:lang w:val="pt-BR"/>
        </w:rPr>
      </w:pPr>
    </w:p>
    <w:p w14:paraId="58823DBD" w14:textId="77777777" w:rsidR="00BD2638" w:rsidRPr="009211E8" w:rsidRDefault="00BD2638">
      <w:pPr>
        <w:pStyle w:val="Corpo"/>
        <w:rPr>
          <w:rFonts w:ascii="Helvetica Neue" w:eastAsia="Helvetica Neue" w:hAnsi="Helvetica Neue" w:cs="Helvetica Neue"/>
          <w:b/>
          <w:bCs/>
          <w:lang w:val="pt-BR"/>
        </w:rPr>
      </w:pPr>
    </w:p>
    <w:p w14:paraId="17877100" w14:textId="77777777" w:rsidR="00BD2638" w:rsidRPr="009211E8" w:rsidRDefault="00BD2638">
      <w:pPr>
        <w:pStyle w:val="Corpo"/>
        <w:rPr>
          <w:rFonts w:ascii="Helvetica Neue" w:eastAsia="Helvetica Neue" w:hAnsi="Helvetica Neue" w:cs="Helvetica Neue"/>
          <w:b/>
          <w:bCs/>
          <w:lang w:val="pt-BR"/>
        </w:rPr>
      </w:pPr>
    </w:p>
    <w:p w14:paraId="4206D1B6" w14:textId="77777777" w:rsidR="00BD2638" w:rsidRPr="009211E8" w:rsidRDefault="00BD2638">
      <w:pPr>
        <w:pStyle w:val="Corpo"/>
        <w:rPr>
          <w:rFonts w:ascii="Helvetica Neue" w:eastAsia="Helvetica Neue" w:hAnsi="Helvetica Neue" w:cs="Helvetica Neue"/>
          <w:lang w:val="pt-BR"/>
        </w:rPr>
      </w:pPr>
    </w:p>
    <w:p w14:paraId="1AA7FC40" w14:textId="77777777" w:rsidR="00BD2638" w:rsidRPr="009211E8" w:rsidRDefault="00BD2638">
      <w:pPr>
        <w:pStyle w:val="Corpo"/>
        <w:rPr>
          <w:rFonts w:ascii="Helvetica Neue" w:eastAsia="Helvetica Neue" w:hAnsi="Helvetica Neue" w:cs="Helvetica Neue"/>
          <w:lang w:val="pt-BR"/>
        </w:rPr>
      </w:pPr>
    </w:p>
    <w:p w14:paraId="3984E184" w14:textId="77777777" w:rsidR="00BD2638" w:rsidRPr="009211E8" w:rsidRDefault="00BD2638">
      <w:pPr>
        <w:pStyle w:val="Corpo"/>
        <w:rPr>
          <w:rFonts w:ascii="Helvetica Neue" w:eastAsia="Helvetica Neue" w:hAnsi="Helvetica Neue" w:cs="Helvetica Neue"/>
          <w:lang w:val="pt-BR"/>
        </w:rPr>
      </w:pPr>
    </w:p>
    <w:p w14:paraId="39CC5C9F" w14:textId="77777777" w:rsidR="00BD2638" w:rsidRPr="009211E8" w:rsidRDefault="00BD2638">
      <w:pPr>
        <w:pStyle w:val="Corpo"/>
        <w:spacing w:line="360" w:lineRule="auto"/>
        <w:jc w:val="both"/>
        <w:rPr>
          <w:rFonts w:ascii="Times New Roman" w:eastAsia="Times New Roman" w:hAnsi="Times New Roman" w:cs="Times New Roman"/>
          <w:b/>
          <w:bCs/>
          <w:sz w:val="24"/>
          <w:szCs w:val="24"/>
          <w:lang w:val="pt-BR"/>
        </w:rPr>
      </w:pPr>
    </w:p>
    <w:p w14:paraId="700A072A" w14:textId="77777777" w:rsidR="00BD2638" w:rsidRPr="009211E8" w:rsidRDefault="00143E52">
      <w:pPr>
        <w:pStyle w:val="Corpo"/>
        <w:spacing w:line="360" w:lineRule="auto"/>
        <w:jc w:val="both"/>
        <w:rPr>
          <w:lang w:val="pt-BR"/>
        </w:rPr>
      </w:pPr>
      <w:r w:rsidRPr="009211E8">
        <w:rPr>
          <w:rFonts w:ascii="Arial Unicode MS" w:hAnsi="Arial Unicode MS"/>
          <w:sz w:val="24"/>
          <w:szCs w:val="24"/>
          <w:lang w:val="pt-BR"/>
        </w:rPr>
        <w:br w:type="page"/>
      </w:r>
    </w:p>
    <w:p w14:paraId="4BC1DA6E" w14:textId="77777777" w:rsidR="00BD2638" w:rsidRPr="009211E8" w:rsidRDefault="00143E52">
      <w:pPr>
        <w:pStyle w:val="Corpo"/>
        <w:spacing w:line="360" w:lineRule="auto"/>
        <w:jc w:val="both"/>
        <w:rPr>
          <w:rFonts w:ascii="Times New Roman" w:eastAsia="Times New Roman" w:hAnsi="Times New Roman" w:cs="Times New Roman"/>
          <w:b/>
          <w:bCs/>
          <w:caps/>
          <w:sz w:val="24"/>
          <w:szCs w:val="24"/>
          <w:lang w:val="pt-BR"/>
        </w:rPr>
      </w:pPr>
      <w:commentRangeStart w:id="443"/>
      <w:r w:rsidRPr="009211E8">
        <w:rPr>
          <w:rFonts w:ascii="Times New Roman" w:hAnsi="Times New Roman"/>
          <w:b/>
          <w:bCs/>
          <w:sz w:val="24"/>
          <w:szCs w:val="24"/>
          <w:lang w:val="pt-BR"/>
        </w:rPr>
        <w:lastRenderedPageBreak/>
        <w:t>3.</w:t>
      </w:r>
      <w:r w:rsidRPr="009211E8">
        <w:rPr>
          <w:rFonts w:ascii="Times New Roman" w:hAnsi="Times New Roman"/>
          <w:b/>
          <w:bCs/>
          <w:caps/>
          <w:sz w:val="24"/>
          <w:szCs w:val="24"/>
          <w:lang w:val="pt-BR"/>
        </w:rPr>
        <w:t xml:space="preserve"> Resultados Esperados</w:t>
      </w:r>
      <w:commentRangeEnd w:id="443"/>
      <w:r w:rsidR="00B93169">
        <w:rPr>
          <w:rStyle w:val="Refdecomentrio"/>
          <w:rFonts w:ascii="Times New Roman" w:hAnsi="Times New Roman" w:cs="Times New Roman"/>
          <w:color w:val="auto"/>
          <w:lang w:eastAsia="en-US"/>
        </w:rPr>
        <w:commentReference w:id="443"/>
      </w:r>
    </w:p>
    <w:p w14:paraId="66E597AF"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10F8F9BB"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commentRangeStart w:id="444"/>
      <w:r w:rsidRPr="009211E8">
        <w:rPr>
          <w:rFonts w:ascii="Times New Roman" w:hAnsi="Times New Roman"/>
          <w:sz w:val="24"/>
          <w:szCs w:val="24"/>
          <w:lang w:val="pt-BR"/>
        </w:rPr>
        <w:t xml:space="preserve">Espera - se com a elaboração deste trabalho a criação de uma ferramenta de apoio, que possa ser usada por profissionais da área de fonoaudiologia durante as seções de tratamento com os pacientes, provendo exercícios numa forma lúdica e mais rica, graças ao poderio multimídia e de processamento de dados dos dispositivos móveis atuais. Em sua concepção, serão verificados e elaborados exercícios que visarão atingir não somente a fala, mas também estimular a memória e o raciocínio lógico dos pacientes, elementos tão fundamentais a serem trabalhados durante a terapia. Será verificado também elementos de design, visando deixar a ferramenta mais agradável e fácil de usar, permitindo uma melhor experiência por parte do paciente e fonoaudiólogo. Mais </w:t>
      </w:r>
      <w:proofErr w:type="spellStart"/>
      <w:r w:rsidRPr="009211E8">
        <w:rPr>
          <w:rFonts w:ascii="Times New Roman" w:hAnsi="Times New Roman"/>
          <w:sz w:val="24"/>
          <w:szCs w:val="24"/>
          <w:lang w:val="pt-BR"/>
        </w:rPr>
        <w:t>a</w:t>
      </w:r>
      <w:proofErr w:type="spellEnd"/>
      <w:r w:rsidRPr="009211E8">
        <w:rPr>
          <w:rFonts w:ascii="Times New Roman" w:hAnsi="Times New Roman"/>
          <w:sz w:val="24"/>
          <w:szCs w:val="24"/>
          <w:lang w:val="pt-BR"/>
        </w:rPr>
        <w:t xml:space="preserve"> frente, será também levantado a hipótese </w:t>
      </w:r>
      <w:proofErr w:type="gramStart"/>
      <w:r w:rsidRPr="009211E8">
        <w:rPr>
          <w:rFonts w:ascii="Times New Roman" w:hAnsi="Times New Roman"/>
          <w:sz w:val="24"/>
          <w:szCs w:val="24"/>
          <w:lang w:val="pt-BR"/>
        </w:rPr>
        <w:t>da</w:t>
      </w:r>
      <w:proofErr w:type="gramEnd"/>
      <w:r w:rsidRPr="009211E8">
        <w:rPr>
          <w:rFonts w:ascii="Times New Roman" w:hAnsi="Times New Roman"/>
          <w:sz w:val="24"/>
          <w:szCs w:val="24"/>
          <w:lang w:val="pt-BR"/>
        </w:rPr>
        <w:t xml:space="preserve"> ferramenta gerar relatórios de acordo com a evolução de cada paciente, informando ao profissional se aquele determinado paciente apresentou melhoras ao longo da terapia, uma vez que em alguns casos é possível verificar a melhora ou não através do conjunto de resultados de exercícios ministrados e métodos avaliativos. </w:t>
      </w:r>
    </w:p>
    <w:p w14:paraId="3A9136A7"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No mais, espera - se que tal ferramenta possa ser posta no mercado, servindo com uma opção no tratamento de pessoas com afasia, tendo em seu ciclo de vida atualizações visando sempre </w:t>
      </w:r>
      <w:proofErr w:type="spellStart"/>
      <w:proofErr w:type="gramStart"/>
      <w:r w:rsidRPr="009211E8">
        <w:rPr>
          <w:rFonts w:ascii="Times New Roman" w:hAnsi="Times New Roman"/>
          <w:sz w:val="24"/>
          <w:szCs w:val="24"/>
          <w:lang w:val="pt-BR"/>
        </w:rPr>
        <w:t>melhorá</w:t>
      </w:r>
      <w:proofErr w:type="spellEnd"/>
      <w:r w:rsidRPr="009211E8">
        <w:rPr>
          <w:rFonts w:ascii="Times New Roman" w:hAnsi="Times New Roman"/>
          <w:sz w:val="24"/>
          <w:szCs w:val="24"/>
          <w:lang w:val="pt-BR"/>
        </w:rPr>
        <w:t xml:space="preserve"> - </w:t>
      </w:r>
      <w:proofErr w:type="spellStart"/>
      <w:r w:rsidRPr="009211E8">
        <w:rPr>
          <w:rFonts w:ascii="Times New Roman" w:hAnsi="Times New Roman"/>
          <w:sz w:val="24"/>
          <w:szCs w:val="24"/>
          <w:lang w:val="pt-BR"/>
        </w:rPr>
        <w:t>la</w:t>
      </w:r>
      <w:proofErr w:type="spellEnd"/>
      <w:proofErr w:type="gramEnd"/>
      <w:r w:rsidRPr="009211E8">
        <w:rPr>
          <w:rFonts w:ascii="Times New Roman" w:hAnsi="Times New Roman"/>
          <w:sz w:val="24"/>
          <w:szCs w:val="24"/>
          <w:lang w:val="pt-BR"/>
        </w:rPr>
        <w:t xml:space="preserve"> e </w:t>
      </w:r>
      <w:proofErr w:type="spellStart"/>
      <w:r w:rsidRPr="009211E8">
        <w:rPr>
          <w:rFonts w:ascii="Times New Roman" w:hAnsi="Times New Roman"/>
          <w:sz w:val="24"/>
          <w:szCs w:val="24"/>
          <w:lang w:val="pt-BR"/>
        </w:rPr>
        <w:t>adaptá</w:t>
      </w:r>
      <w:proofErr w:type="spellEnd"/>
      <w:r w:rsidRPr="009211E8">
        <w:rPr>
          <w:rFonts w:ascii="Times New Roman" w:hAnsi="Times New Roman"/>
          <w:sz w:val="24"/>
          <w:szCs w:val="24"/>
          <w:lang w:val="pt-BR"/>
        </w:rPr>
        <w:t xml:space="preserve"> - </w:t>
      </w:r>
      <w:proofErr w:type="spellStart"/>
      <w:r w:rsidRPr="009211E8">
        <w:rPr>
          <w:rFonts w:ascii="Times New Roman" w:hAnsi="Times New Roman"/>
          <w:sz w:val="24"/>
          <w:szCs w:val="24"/>
          <w:lang w:val="pt-BR"/>
        </w:rPr>
        <w:t>la</w:t>
      </w:r>
      <w:proofErr w:type="spellEnd"/>
      <w:r w:rsidRPr="009211E8">
        <w:rPr>
          <w:rFonts w:ascii="Times New Roman" w:hAnsi="Times New Roman"/>
          <w:sz w:val="24"/>
          <w:szCs w:val="24"/>
          <w:lang w:val="pt-BR"/>
        </w:rPr>
        <w:t xml:space="preserve">, aumentando a gama de exercícios que podem ser ministrados e suas funcionalidades de suporte.  </w:t>
      </w:r>
      <w:commentRangeEnd w:id="444"/>
      <w:r w:rsidR="00817F38">
        <w:rPr>
          <w:rStyle w:val="Refdecomentrio"/>
          <w:rFonts w:ascii="Times New Roman" w:hAnsi="Times New Roman" w:cs="Times New Roman"/>
          <w:color w:val="auto"/>
          <w:lang w:eastAsia="en-US"/>
        </w:rPr>
        <w:commentReference w:id="444"/>
      </w:r>
    </w:p>
    <w:p w14:paraId="6FEA7597"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10AE024B" w14:textId="77777777" w:rsidR="00BD2638" w:rsidRPr="009211E8" w:rsidRDefault="00143E52">
      <w:pPr>
        <w:pStyle w:val="Corpo"/>
        <w:spacing w:line="360" w:lineRule="auto"/>
        <w:ind w:firstLine="1134"/>
        <w:jc w:val="both"/>
        <w:rPr>
          <w:lang w:val="pt-BR"/>
        </w:rPr>
      </w:pPr>
      <w:r w:rsidRPr="009211E8">
        <w:rPr>
          <w:rFonts w:ascii="Arial Unicode MS" w:hAnsi="Arial Unicode MS"/>
          <w:sz w:val="24"/>
          <w:szCs w:val="24"/>
          <w:lang w:val="pt-BR"/>
        </w:rPr>
        <w:br w:type="page"/>
      </w:r>
    </w:p>
    <w:p w14:paraId="7E9AA207"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0D46DBE2" w14:textId="77777777" w:rsidR="00BD2638" w:rsidRPr="009211E8" w:rsidRDefault="00143E52">
      <w:pPr>
        <w:pStyle w:val="Corpo"/>
        <w:spacing w:line="360" w:lineRule="auto"/>
        <w:jc w:val="both"/>
        <w:rPr>
          <w:rFonts w:ascii="Times New Roman" w:eastAsia="Times New Roman" w:hAnsi="Times New Roman" w:cs="Times New Roman"/>
          <w:b/>
          <w:bCs/>
          <w:sz w:val="24"/>
          <w:szCs w:val="24"/>
          <w:lang w:val="pt-BR"/>
        </w:rPr>
      </w:pPr>
      <w:commentRangeStart w:id="445"/>
      <w:r w:rsidRPr="009211E8">
        <w:rPr>
          <w:rFonts w:ascii="Times New Roman" w:hAnsi="Times New Roman"/>
          <w:b/>
          <w:bCs/>
          <w:sz w:val="24"/>
          <w:szCs w:val="24"/>
          <w:lang w:val="pt-BR"/>
        </w:rPr>
        <w:t>CONCLUSÃO</w:t>
      </w:r>
      <w:commentRangeEnd w:id="445"/>
      <w:r w:rsidR="00817F38">
        <w:rPr>
          <w:rStyle w:val="Refdecomentrio"/>
          <w:rFonts w:ascii="Times New Roman" w:hAnsi="Times New Roman" w:cs="Times New Roman"/>
          <w:color w:val="auto"/>
          <w:lang w:eastAsia="en-US"/>
        </w:rPr>
        <w:commentReference w:id="445"/>
      </w:r>
    </w:p>
    <w:p w14:paraId="726E31F5" w14:textId="77777777" w:rsidR="00BD2638" w:rsidRPr="009211E8" w:rsidRDefault="00BD2638">
      <w:pPr>
        <w:pStyle w:val="Corpo"/>
        <w:spacing w:line="360" w:lineRule="auto"/>
        <w:jc w:val="both"/>
        <w:rPr>
          <w:rFonts w:ascii="Times New Roman" w:eastAsia="Times New Roman" w:hAnsi="Times New Roman" w:cs="Times New Roman"/>
          <w:b/>
          <w:bCs/>
          <w:sz w:val="24"/>
          <w:szCs w:val="24"/>
          <w:lang w:val="pt-BR"/>
        </w:rPr>
      </w:pPr>
    </w:p>
    <w:p w14:paraId="087F8170"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Diante do conteúdo exposto no trabalho foi possível verificar que a junção entre as áreas de tecnologia e fonoaudiologia, principalmente no que se trata de ferramentas de suporte ao tratamento, é muito ampla e apresenta muitos caminhos para a elaboração de meios e ferramentas de suporte. Verificou - se o quão é importante o tratamento fonoaudiológico para o paciente com afasia, ressaltando sua importância para a melhoria da qualidade de vida, bem como o mesmo é dirigido hoje em dia, além da relevância tecnológica como meio de propor um melhor suporte ao tratamento, área que vem sendo estudada e aprimorada constantemente há cerca de mais de trinta anos.</w:t>
      </w:r>
    </w:p>
    <w:p w14:paraId="1E955BDD"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Em relação a ferramenta proposta neste trabalho, a mesma apresentará seu embasamento nos métodos e meios de tratamento já utilizados na área de fonoaudiologia e largamente elucidados na literatura, porém com cunho mais lúdico, provendo assim uma melhor experiência para seus usuários durante as seções de terapia.  Testes controlados e supervisionados </w:t>
      </w:r>
      <w:r>
        <w:rPr>
          <w:rFonts w:ascii="Times New Roman" w:hAnsi="Times New Roman"/>
          <w:sz w:val="24"/>
          <w:szCs w:val="24"/>
          <w:lang w:val="pt-PT"/>
        </w:rPr>
        <w:t>atestarã</w:t>
      </w:r>
      <w:proofErr w:type="spellStart"/>
      <w:r w:rsidRPr="009211E8">
        <w:rPr>
          <w:rFonts w:ascii="Times New Roman" w:hAnsi="Times New Roman"/>
          <w:sz w:val="24"/>
          <w:szCs w:val="24"/>
          <w:lang w:val="pt-BR"/>
        </w:rPr>
        <w:t>o</w:t>
      </w:r>
      <w:proofErr w:type="spellEnd"/>
      <w:r w:rsidRPr="009211E8">
        <w:rPr>
          <w:rFonts w:ascii="Times New Roman" w:hAnsi="Times New Roman"/>
          <w:sz w:val="24"/>
          <w:szCs w:val="24"/>
          <w:lang w:val="pt-BR"/>
        </w:rPr>
        <w:t xml:space="preserve"> e </w:t>
      </w:r>
      <w:r>
        <w:rPr>
          <w:rFonts w:ascii="Times New Roman" w:hAnsi="Times New Roman"/>
          <w:sz w:val="24"/>
          <w:szCs w:val="24"/>
          <w:lang w:val="it-IT"/>
        </w:rPr>
        <w:t>verificar</w:t>
      </w:r>
      <w:r>
        <w:rPr>
          <w:rFonts w:ascii="Times New Roman" w:hAnsi="Times New Roman"/>
          <w:sz w:val="24"/>
          <w:szCs w:val="24"/>
          <w:lang w:val="pt-PT"/>
        </w:rPr>
        <w:t>ã</w:t>
      </w:r>
      <w:proofErr w:type="spellStart"/>
      <w:r w:rsidRPr="009211E8">
        <w:rPr>
          <w:rFonts w:ascii="Times New Roman" w:hAnsi="Times New Roman"/>
          <w:sz w:val="24"/>
          <w:szCs w:val="24"/>
          <w:lang w:val="pt-BR"/>
        </w:rPr>
        <w:t>o</w:t>
      </w:r>
      <w:proofErr w:type="spellEnd"/>
      <w:r w:rsidRPr="009211E8">
        <w:rPr>
          <w:rFonts w:ascii="Times New Roman" w:hAnsi="Times New Roman"/>
          <w:sz w:val="24"/>
          <w:szCs w:val="24"/>
          <w:lang w:val="pt-BR"/>
        </w:rPr>
        <w:t xml:space="preserve"> as capacidades da ferramenta, além de proverem um feedback muito importante, o que pode acarretar em melhorias e avanços na da mesma, uma vez que a gama de exercícios e usos da tecnologia para tal proposta é muito vasta.</w:t>
      </w:r>
    </w:p>
    <w:p w14:paraId="62F1ED46"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Futuramente, pode - se verificar a possibilidade </w:t>
      </w:r>
      <w:proofErr w:type="gramStart"/>
      <w:r w:rsidRPr="009211E8">
        <w:rPr>
          <w:rFonts w:ascii="Times New Roman" w:hAnsi="Times New Roman"/>
          <w:sz w:val="24"/>
          <w:szCs w:val="24"/>
          <w:lang w:val="pt-BR"/>
        </w:rPr>
        <w:t>da</w:t>
      </w:r>
      <w:proofErr w:type="gramEnd"/>
      <w:r w:rsidRPr="009211E8">
        <w:rPr>
          <w:rFonts w:ascii="Times New Roman" w:hAnsi="Times New Roman"/>
          <w:sz w:val="24"/>
          <w:szCs w:val="24"/>
          <w:lang w:val="pt-BR"/>
        </w:rPr>
        <w:t xml:space="preserve"> ferramenta agregar funcionalidades de estatística de evolução do quadro do paciente, permitindo que o terapeuta tenha um feedback mais quantitativo do paciente. Também verifica - se a possiblidade de estender a ferramenta para cobrir outros tipos de moléstia, como é o caso da Dislalia.</w:t>
      </w:r>
    </w:p>
    <w:p w14:paraId="762874E9" w14:textId="77777777" w:rsidR="00BD2638" w:rsidRPr="009211E8" w:rsidRDefault="00143E52">
      <w:pPr>
        <w:pStyle w:val="Corpo"/>
        <w:spacing w:line="360" w:lineRule="auto"/>
        <w:ind w:firstLine="1134"/>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Por fim, diante de todo o conteúdo exposto neste trabalho, conclui - se que </w:t>
      </w:r>
      <w:proofErr w:type="gramStart"/>
      <w:r w:rsidRPr="009211E8">
        <w:rPr>
          <w:rFonts w:ascii="Times New Roman" w:hAnsi="Times New Roman"/>
          <w:sz w:val="24"/>
          <w:szCs w:val="24"/>
          <w:lang w:val="pt-BR"/>
        </w:rPr>
        <w:t>a  junção</w:t>
      </w:r>
      <w:proofErr w:type="gramEnd"/>
      <w:r w:rsidRPr="009211E8">
        <w:rPr>
          <w:rFonts w:ascii="Times New Roman" w:hAnsi="Times New Roman"/>
          <w:sz w:val="24"/>
          <w:szCs w:val="24"/>
          <w:lang w:val="pt-BR"/>
        </w:rPr>
        <w:t xml:space="preserve"> entre tecnologia e tratamento de afasia é uma área que, apesar do seu desenvolvimento ao longo dos tempos, ainda é bastante abrangente, permitindo ser largamente explorada. Conclui - se também a importância existente por traz do tratamento fonoaudiológico com pacientes </w:t>
      </w:r>
      <w:proofErr w:type="spellStart"/>
      <w:r w:rsidRPr="009211E8">
        <w:rPr>
          <w:rFonts w:ascii="Times New Roman" w:hAnsi="Times New Roman"/>
          <w:sz w:val="24"/>
          <w:szCs w:val="24"/>
          <w:lang w:val="pt-BR"/>
        </w:rPr>
        <w:t>afá</w:t>
      </w:r>
      <w:proofErr w:type="spellEnd"/>
      <w:r>
        <w:rPr>
          <w:rFonts w:ascii="Times New Roman" w:hAnsi="Times New Roman"/>
          <w:sz w:val="24"/>
          <w:szCs w:val="24"/>
          <w:lang w:val="pt-PT"/>
        </w:rPr>
        <w:t>sicos</w:t>
      </w:r>
      <w:r w:rsidRPr="009211E8">
        <w:rPr>
          <w:rFonts w:ascii="Times New Roman" w:hAnsi="Times New Roman"/>
          <w:sz w:val="24"/>
          <w:szCs w:val="24"/>
          <w:lang w:val="pt-BR"/>
        </w:rPr>
        <w:t xml:space="preserve">. Em relação a ferramenta em si, conclui - se que apesar de ainda ser uma proposta e suas primeiras versões  serem limitadas, a mesma pode apresentar uma grande desenvoltura futuramente, em vista de poder ser melhorada gradativamente, claro que sempre com embasamento no que diz respeito ao tratamento fonoaudiológico, servindo assim como uma ferramenta de tratamento no importante papel do tratamento da afasia e, quem sabe, de outras moléstias.  </w:t>
      </w:r>
    </w:p>
    <w:p w14:paraId="091A10B9"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48004945"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4E07C185"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1A97E2E9"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4FE8C515" w14:textId="77777777" w:rsidR="00BD2638" w:rsidRPr="009211E8" w:rsidRDefault="00BD2638">
      <w:pPr>
        <w:pStyle w:val="Corpo"/>
        <w:spacing w:line="360" w:lineRule="auto"/>
        <w:ind w:firstLine="1134"/>
        <w:jc w:val="both"/>
        <w:rPr>
          <w:rFonts w:ascii="Times New Roman" w:eastAsia="Times New Roman" w:hAnsi="Times New Roman" w:cs="Times New Roman"/>
          <w:i/>
          <w:iCs/>
          <w:sz w:val="24"/>
          <w:szCs w:val="24"/>
          <w:lang w:val="pt-BR"/>
        </w:rPr>
      </w:pPr>
    </w:p>
    <w:p w14:paraId="2FDD9890" w14:textId="77777777" w:rsidR="00BD2638" w:rsidRPr="009211E8" w:rsidRDefault="00BD2638">
      <w:pPr>
        <w:pStyle w:val="Corpo"/>
        <w:spacing w:line="360" w:lineRule="auto"/>
        <w:jc w:val="both"/>
        <w:rPr>
          <w:rFonts w:ascii="Times New Roman" w:eastAsia="Times New Roman" w:hAnsi="Times New Roman" w:cs="Times New Roman"/>
          <w:color w:val="FF2C21"/>
          <w:sz w:val="24"/>
          <w:szCs w:val="24"/>
          <w:lang w:val="pt-BR"/>
        </w:rPr>
      </w:pPr>
    </w:p>
    <w:p w14:paraId="63328F4C" w14:textId="77777777" w:rsidR="00BD2638" w:rsidRPr="009211E8" w:rsidRDefault="00BD2638">
      <w:pPr>
        <w:pStyle w:val="Corpo"/>
        <w:spacing w:line="360" w:lineRule="auto"/>
        <w:jc w:val="both"/>
        <w:rPr>
          <w:rFonts w:ascii="Times New Roman" w:eastAsia="Times New Roman" w:hAnsi="Times New Roman" w:cs="Times New Roman"/>
          <w:color w:val="FF2C21"/>
          <w:sz w:val="24"/>
          <w:szCs w:val="24"/>
          <w:lang w:val="pt-BR"/>
        </w:rPr>
      </w:pPr>
    </w:p>
    <w:p w14:paraId="25B03F49" w14:textId="77777777" w:rsidR="00BD2638" w:rsidRPr="009211E8" w:rsidRDefault="00BD2638">
      <w:pPr>
        <w:pStyle w:val="Corpo"/>
        <w:spacing w:line="360" w:lineRule="auto"/>
        <w:jc w:val="both"/>
        <w:rPr>
          <w:rFonts w:ascii="Times New Roman" w:eastAsia="Times New Roman" w:hAnsi="Times New Roman" w:cs="Times New Roman"/>
          <w:color w:val="FF2C21"/>
          <w:sz w:val="24"/>
          <w:szCs w:val="24"/>
          <w:lang w:val="pt-BR"/>
        </w:rPr>
      </w:pPr>
    </w:p>
    <w:p w14:paraId="7578A3D7" w14:textId="77777777" w:rsidR="00BD2638" w:rsidRPr="009211E8" w:rsidRDefault="00BD2638">
      <w:pPr>
        <w:pStyle w:val="Corpo"/>
        <w:spacing w:line="360" w:lineRule="auto"/>
        <w:jc w:val="both"/>
        <w:rPr>
          <w:rFonts w:ascii="Times New Roman" w:eastAsia="Times New Roman" w:hAnsi="Times New Roman" w:cs="Times New Roman"/>
          <w:color w:val="FF2C21"/>
          <w:sz w:val="24"/>
          <w:szCs w:val="24"/>
          <w:lang w:val="pt-BR"/>
        </w:rPr>
      </w:pPr>
    </w:p>
    <w:p w14:paraId="30326485" w14:textId="77777777" w:rsidR="00BD2638" w:rsidRPr="009211E8" w:rsidRDefault="00143E52">
      <w:pPr>
        <w:pStyle w:val="Corpo"/>
        <w:spacing w:line="360" w:lineRule="auto"/>
        <w:jc w:val="both"/>
        <w:rPr>
          <w:lang w:val="pt-BR"/>
        </w:rPr>
      </w:pPr>
      <w:r w:rsidRPr="009211E8">
        <w:rPr>
          <w:rFonts w:ascii="Arial Unicode MS" w:hAnsi="Arial Unicode MS"/>
          <w:caps/>
          <w:sz w:val="24"/>
          <w:szCs w:val="24"/>
          <w:lang w:val="pt-BR"/>
        </w:rPr>
        <w:br w:type="page"/>
      </w:r>
    </w:p>
    <w:p w14:paraId="18470E12" w14:textId="77777777" w:rsidR="00BD2638" w:rsidRPr="009211E8" w:rsidRDefault="00143E52">
      <w:pPr>
        <w:pStyle w:val="Corpo"/>
        <w:spacing w:line="360" w:lineRule="auto"/>
        <w:jc w:val="both"/>
        <w:rPr>
          <w:rFonts w:ascii="Times New Roman" w:eastAsia="Times New Roman" w:hAnsi="Times New Roman" w:cs="Times New Roman"/>
          <w:b/>
          <w:bCs/>
          <w:caps/>
          <w:sz w:val="24"/>
          <w:szCs w:val="24"/>
          <w:lang w:val="pt-BR"/>
        </w:rPr>
      </w:pPr>
      <w:commentRangeStart w:id="447"/>
      <w:r w:rsidRPr="009211E8">
        <w:rPr>
          <w:rFonts w:ascii="Times New Roman" w:hAnsi="Times New Roman"/>
          <w:b/>
          <w:bCs/>
          <w:caps/>
          <w:sz w:val="24"/>
          <w:szCs w:val="24"/>
          <w:lang w:val="pt-BR"/>
        </w:rPr>
        <w:lastRenderedPageBreak/>
        <w:t xml:space="preserve">Referências </w:t>
      </w:r>
      <w:commentRangeEnd w:id="447"/>
      <w:r w:rsidR="00817F38">
        <w:rPr>
          <w:rStyle w:val="Refdecomentrio"/>
          <w:rFonts w:ascii="Times New Roman" w:hAnsi="Times New Roman" w:cs="Times New Roman"/>
          <w:color w:val="auto"/>
          <w:lang w:eastAsia="en-US"/>
        </w:rPr>
        <w:commentReference w:id="447"/>
      </w:r>
    </w:p>
    <w:p w14:paraId="78F39483" w14:textId="77777777" w:rsidR="00BD2638" w:rsidRPr="009211E8" w:rsidRDefault="00BD2638">
      <w:pPr>
        <w:pStyle w:val="Corpo"/>
        <w:spacing w:line="360" w:lineRule="auto"/>
        <w:ind w:firstLine="1134"/>
        <w:jc w:val="both"/>
        <w:rPr>
          <w:rFonts w:ascii="Times New Roman" w:eastAsia="Times New Roman" w:hAnsi="Times New Roman" w:cs="Times New Roman"/>
          <w:b/>
          <w:bCs/>
          <w:sz w:val="24"/>
          <w:szCs w:val="24"/>
          <w:lang w:val="pt-BR"/>
        </w:rPr>
      </w:pPr>
    </w:p>
    <w:p w14:paraId="33956CD6" w14:textId="77777777" w:rsidR="00BD2638" w:rsidRPr="009211E8" w:rsidRDefault="00143E52">
      <w:pPr>
        <w:pStyle w:val="Corpo"/>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Santos, Maria C. Souza. Dissocie - Aplicativo de Apoio a Fonoaudiologia para Dispositivos Móveis. Marilia, 2013.</w:t>
      </w:r>
    </w:p>
    <w:p w14:paraId="067D2257"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099B19DB" w14:textId="77777777" w:rsidR="00BD2638" w:rsidRPr="009211E8" w:rsidRDefault="00143E52">
      <w:pPr>
        <w:pStyle w:val="Corpo"/>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Souza, Pedro M. </w:t>
      </w:r>
      <w:proofErr w:type="gramStart"/>
      <w:r w:rsidRPr="009211E8">
        <w:rPr>
          <w:rFonts w:ascii="Times New Roman" w:hAnsi="Times New Roman"/>
          <w:sz w:val="24"/>
          <w:szCs w:val="24"/>
          <w:lang w:val="pt-BR"/>
        </w:rPr>
        <w:t>Lopes .</w:t>
      </w:r>
      <w:proofErr w:type="gramEnd"/>
      <w:r w:rsidRPr="009211E8">
        <w:rPr>
          <w:rFonts w:ascii="Times New Roman" w:hAnsi="Times New Roman"/>
          <w:sz w:val="24"/>
          <w:szCs w:val="24"/>
          <w:lang w:val="pt-BR"/>
        </w:rPr>
        <w:t xml:space="preserve"> Afasia - Como Intervir? Disponível em: </w:t>
      </w:r>
      <w:hyperlink r:id="rId28" w:history="1">
        <w:r w:rsidRPr="009211E8">
          <w:rPr>
            <w:rStyle w:val="Hyperlink1"/>
            <w:rFonts w:eastAsia="Arial Unicode MS"/>
            <w:sz w:val="24"/>
            <w:szCs w:val="24"/>
            <w:lang w:val="pt-BR"/>
          </w:rPr>
          <w:t>http://www.psicologia.pt/artigos/textos/A0260.pdf</w:t>
        </w:r>
      </w:hyperlink>
      <w:r w:rsidRPr="009211E8">
        <w:rPr>
          <w:rFonts w:ascii="Times New Roman" w:hAnsi="Times New Roman"/>
          <w:sz w:val="24"/>
          <w:szCs w:val="24"/>
          <w:lang w:val="pt-BR"/>
        </w:rPr>
        <w:t>. Acessado em: 07/09/2016.</w:t>
      </w:r>
    </w:p>
    <w:p w14:paraId="1E3BAD85"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727C7B50" w14:textId="77777777" w:rsidR="00BD2638" w:rsidRPr="009211E8" w:rsidRDefault="00143E52">
      <w:pPr>
        <w:pStyle w:val="Corpo"/>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Arruda, João </w:t>
      </w:r>
      <w:proofErr w:type="spellStart"/>
      <w:r w:rsidRPr="009211E8">
        <w:rPr>
          <w:rFonts w:ascii="Times New Roman" w:hAnsi="Times New Roman"/>
          <w:sz w:val="24"/>
          <w:szCs w:val="24"/>
          <w:lang w:val="pt-BR"/>
        </w:rPr>
        <w:t>Sigefredo</w:t>
      </w:r>
      <w:proofErr w:type="spellEnd"/>
      <w:r w:rsidRPr="009211E8">
        <w:rPr>
          <w:rFonts w:ascii="Times New Roman" w:hAnsi="Times New Roman"/>
          <w:sz w:val="24"/>
          <w:szCs w:val="24"/>
          <w:lang w:val="pt-BR"/>
        </w:rPr>
        <w:t>; Reis, Francisco Prado; Fonseca, Vânia. Avaliação da Linguagem após Acidente Vascular Cerebral em Adultos no Estado de Sergipe. CEFAC, 2014.</w:t>
      </w:r>
    </w:p>
    <w:p w14:paraId="2C93AE84"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389ABA92" w14:textId="77777777" w:rsidR="00BD2638" w:rsidRPr="00143E52" w:rsidRDefault="00143E52">
      <w:pPr>
        <w:pStyle w:val="Corpo"/>
        <w:spacing w:line="360" w:lineRule="auto"/>
        <w:jc w:val="both"/>
        <w:rPr>
          <w:rFonts w:ascii="Times New Roman" w:eastAsia="Times New Roman" w:hAnsi="Times New Roman" w:cs="Times New Roman"/>
          <w:sz w:val="24"/>
          <w:szCs w:val="24"/>
          <w:lang w:val="pt-BR"/>
        </w:rPr>
      </w:pPr>
      <w:proofErr w:type="spellStart"/>
      <w:r w:rsidRPr="009211E8">
        <w:rPr>
          <w:rFonts w:ascii="Times New Roman" w:hAnsi="Times New Roman"/>
          <w:sz w:val="24"/>
          <w:szCs w:val="24"/>
          <w:lang w:val="pt-BR"/>
        </w:rPr>
        <w:t>Michelino</w:t>
      </w:r>
      <w:proofErr w:type="spellEnd"/>
      <w:r w:rsidRPr="009211E8">
        <w:rPr>
          <w:rFonts w:ascii="Times New Roman" w:hAnsi="Times New Roman"/>
          <w:sz w:val="24"/>
          <w:szCs w:val="24"/>
          <w:lang w:val="pt-BR"/>
        </w:rPr>
        <w:t xml:space="preserve">, </w:t>
      </w:r>
      <w:r>
        <w:rPr>
          <w:rFonts w:ascii="Times New Roman" w:hAnsi="Times New Roman"/>
          <w:sz w:val="24"/>
          <w:szCs w:val="24"/>
          <w:lang w:val="de-DE"/>
        </w:rPr>
        <w:t>Cibele R</w:t>
      </w:r>
      <w:r w:rsidRPr="009211E8">
        <w:rPr>
          <w:rFonts w:ascii="Times New Roman" w:hAnsi="Times New Roman"/>
          <w:sz w:val="24"/>
          <w:szCs w:val="24"/>
          <w:lang w:val="pt-BR"/>
        </w:rPr>
        <w:t>.</w:t>
      </w:r>
      <w:r>
        <w:rPr>
          <w:rFonts w:ascii="Times New Roman" w:hAnsi="Times New Roman"/>
          <w:sz w:val="24"/>
          <w:szCs w:val="24"/>
          <w:lang w:val="pt-PT"/>
        </w:rPr>
        <w:t xml:space="preserve"> da Silva</w:t>
      </w:r>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Caldana</w:t>
      </w:r>
      <w:proofErr w:type="spellEnd"/>
      <w:r w:rsidRPr="009211E8">
        <w:rPr>
          <w:rFonts w:ascii="Times New Roman" w:hAnsi="Times New Roman"/>
          <w:sz w:val="24"/>
          <w:szCs w:val="24"/>
          <w:lang w:val="pt-BR"/>
        </w:rPr>
        <w:t xml:space="preserve">, </w:t>
      </w:r>
      <w:r>
        <w:rPr>
          <w:rFonts w:ascii="Times New Roman" w:hAnsi="Times New Roman"/>
          <w:sz w:val="24"/>
          <w:szCs w:val="24"/>
          <w:lang w:val="it-IT"/>
        </w:rPr>
        <w:t>Magali de L</w:t>
      </w:r>
      <w:r w:rsidRPr="009211E8">
        <w:rPr>
          <w:rFonts w:ascii="Times New Roman" w:hAnsi="Times New Roman"/>
          <w:sz w:val="24"/>
          <w:szCs w:val="24"/>
          <w:lang w:val="pt-BR"/>
        </w:rPr>
        <w:t xml:space="preserve">. Grupo de Orientação Fonoaudiológico aos Familiares de Lesionados Cerebrais Adultos. </w:t>
      </w:r>
      <w:r w:rsidRPr="00143E52">
        <w:rPr>
          <w:rFonts w:ascii="Times New Roman" w:hAnsi="Times New Roman"/>
          <w:sz w:val="24"/>
          <w:szCs w:val="24"/>
          <w:lang w:val="pt-BR"/>
        </w:rPr>
        <w:t xml:space="preserve">CEFAC, 2005, vol7, n. 2, </w:t>
      </w:r>
      <w:r>
        <w:rPr>
          <w:rFonts w:ascii="Times New Roman" w:hAnsi="Times New Roman"/>
          <w:sz w:val="24"/>
          <w:szCs w:val="24"/>
          <w:lang w:val="it-IT"/>
        </w:rPr>
        <w:t>p. 137-148</w:t>
      </w:r>
      <w:r w:rsidRPr="00143E52">
        <w:rPr>
          <w:rFonts w:ascii="Times New Roman" w:hAnsi="Times New Roman"/>
          <w:sz w:val="24"/>
          <w:szCs w:val="24"/>
          <w:lang w:val="pt-BR"/>
        </w:rPr>
        <w:t>.</w:t>
      </w:r>
    </w:p>
    <w:p w14:paraId="22F44ADB" w14:textId="77777777" w:rsidR="00BD2638" w:rsidRPr="00143E52" w:rsidRDefault="00BD2638">
      <w:pPr>
        <w:pStyle w:val="Corpo"/>
        <w:spacing w:line="360" w:lineRule="auto"/>
        <w:jc w:val="both"/>
        <w:rPr>
          <w:rFonts w:ascii="Times New Roman" w:eastAsia="Times New Roman" w:hAnsi="Times New Roman" w:cs="Times New Roman"/>
          <w:sz w:val="24"/>
          <w:szCs w:val="24"/>
          <w:lang w:val="pt-BR"/>
        </w:rPr>
      </w:pPr>
    </w:p>
    <w:p w14:paraId="10E888E8" w14:textId="77777777" w:rsidR="00BD2638" w:rsidRPr="009211E8" w:rsidRDefault="00143E52">
      <w:pPr>
        <w:pStyle w:val="Corpo"/>
        <w:spacing w:line="360" w:lineRule="auto"/>
        <w:jc w:val="both"/>
        <w:rPr>
          <w:rFonts w:ascii="Times New Roman" w:eastAsia="Times New Roman" w:hAnsi="Times New Roman" w:cs="Times New Roman"/>
          <w:sz w:val="24"/>
          <w:szCs w:val="24"/>
          <w:lang w:val="pt-BR"/>
        </w:rPr>
      </w:pPr>
      <w:proofErr w:type="spellStart"/>
      <w:r w:rsidRPr="00143E52">
        <w:rPr>
          <w:rFonts w:ascii="Times New Roman" w:hAnsi="Times New Roman"/>
          <w:sz w:val="24"/>
          <w:szCs w:val="24"/>
          <w:lang w:val="pt-BR"/>
        </w:rPr>
        <w:t>Kunst</w:t>
      </w:r>
      <w:proofErr w:type="spellEnd"/>
      <w:r w:rsidRPr="00143E52">
        <w:rPr>
          <w:rFonts w:ascii="Times New Roman" w:hAnsi="Times New Roman"/>
          <w:sz w:val="24"/>
          <w:szCs w:val="24"/>
          <w:lang w:val="pt-BR"/>
        </w:rPr>
        <w:t xml:space="preserve">, Letícia R. et al. Eficácia da </w:t>
      </w:r>
      <w:proofErr w:type="spellStart"/>
      <w:r w:rsidRPr="00143E52">
        <w:rPr>
          <w:rFonts w:ascii="Times New Roman" w:hAnsi="Times New Roman"/>
          <w:sz w:val="24"/>
          <w:szCs w:val="24"/>
          <w:lang w:val="pt-BR"/>
        </w:rPr>
        <w:t>Fonoterapia</w:t>
      </w:r>
      <w:proofErr w:type="spellEnd"/>
      <w:r w:rsidRPr="00143E52">
        <w:rPr>
          <w:rFonts w:ascii="Times New Roman" w:hAnsi="Times New Roman"/>
          <w:sz w:val="24"/>
          <w:szCs w:val="24"/>
          <w:lang w:val="pt-BR"/>
        </w:rPr>
        <w:t xml:space="preserve"> em um Caso de Afasia Expressiva Decorrente de Acidente Vascular Encefálico. </w:t>
      </w:r>
      <w:r w:rsidRPr="009211E8">
        <w:rPr>
          <w:rFonts w:ascii="Times New Roman" w:hAnsi="Times New Roman"/>
          <w:sz w:val="24"/>
          <w:szCs w:val="24"/>
          <w:lang w:val="pt-BR"/>
        </w:rPr>
        <w:t>CEFAC, 2012.</w:t>
      </w:r>
    </w:p>
    <w:p w14:paraId="43D8DB7C"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71690E84" w14:textId="77777777" w:rsidR="00BD2638" w:rsidRDefault="00143E52">
      <w:pPr>
        <w:pStyle w:val="Corpo"/>
        <w:spacing w:line="360" w:lineRule="auto"/>
        <w:jc w:val="both"/>
        <w:rPr>
          <w:rFonts w:ascii="Times New Roman" w:eastAsia="Times New Roman" w:hAnsi="Times New Roman" w:cs="Times New Roman"/>
          <w:sz w:val="24"/>
          <w:szCs w:val="24"/>
        </w:rPr>
      </w:pPr>
      <w:r w:rsidRPr="009211E8">
        <w:rPr>
          <w:rFonts w:ascii="Times New Roman" w:hAnsi="Times New Roman"/>
          <w:sz w:val="24"/>
          <w:szCs w:val="24"/>
          <w:lang w:val="pt-BR"/>
        </w:rPr>
        <w:t xml:space="preserve">Bahia, Maria M.; </w:t>
      </w:r>
      <w:proofErr w:type="spellStart"/>
      <w:r w:rsidRPr="009211E8">
        <w:rPr>
          <w:rFonts w:ascii="Times New Roman" w:hAnsi="Times New Roman"/>
          <w:sz w:val="24"/>
          <w:szCs w:val="24"/>
          <w:lang w:val="pt-BR"/>
        </w:rPr>
        <w:t>Chun</w:t>
      </w:r>
      <w:proofErr w:type="spellEnd"/>
      <w:r w:rsidRPr="009211E8">
        <w:rPr>
          <w:rFonts w:ascii="Times New Roman" w:hAnsi="Times New Roman"/>
          <w:sz w:val="24"/>
          <w:szCs w:val="24"/>
          <w:lang w:val="pt-BR"/>
        </w:rPr>
        <w:t xml:space="preserve">, Regina, </w:t>
      </w:r>
      <w:proofErr w:type="spellStart"/>
      <w:r w:rsidRPr="009211E8">
        <w:rPr>
          <w:rFonts w:ascii="Times New Roman" w:hAnsi="Times New Roman"/>
          <w:sz w:val="24"/>
          <w:szCs w:val="24"/>
          <w:lang w:val="pt-BR"/>
        </w:rPr>
        <w:t>Yu</w:t>
      </w:r>
      <w:proofErr w:type="spellEnd"/>
      <w:r w:rsidRPr="009211E8">
        <w:rPr>
          <w:rFonts w:ascii="Times New Roman" w:hAnsi="Times New Roman"/>
          <w:sz w:val="24"/>
          <w:szCs w:val="24"/>
          <w:lang w:val="pt-BR"/>
        </w:rPr>
        <w:t xml:space="preserve"> S. Qualidade de Vida na Afasia: Diferença entre Afásicos Fluentes e Não Fluentes Usuários de Comunicação Suplementar e/ou Alternativa. </w:t>
      </w:r>
      <w:proofErr w:type="spellStart"/>
      <w:r>
        <w:rPr>
          <w:rFonts w:ascii="Times New Roman" w:hAnsi="Times New Roman"/>
          <w:sz w:val="24"/>
          <w:szCs w:val="24"/>
        </w:rPr>
        <w:t>Audiol</w:t>
      </w:r>
      <w:proofErr w:type="spellEnd"/>
      <w:r>
        <w:rPr>
          <w:rFonts w:ascii="Times New Roman" w:hAnsi="Times New Roman"/>
          <w:sz w:val="24"/>
          <w:szCs w:val="24"/>
        </w:rPr>
        <w:t xml:space="preserve"> </w:t>
      </w:r>
      <w:proofErr w:type="spellStart"/>
      <w:r>
        <w:rPr>
          <w:rFonts w:ascii="Times New Roman" w:hAnsi="Times New Roman"/>
          <w:sz w:val="24"/>
          <w:szCs w:val="24"/>
        </w:rPr>
        <w:t>Commun</w:t>
      </w:r>
      <w:proofErr w:type="spellEnd"/>
      <w:r>
        <w:rPr>
          <w:rFonts w:ascii="Times New Roman" w:hAnsi="Times New Roman"/>
          <w:sz w:val="24"/>
          <w:szCs w:val="24"/>
        </w:rPr>
        <w:t>, 2014.</w:t>
      </w:r>
    </w:p>
    <w:p w14:paraId="665EE26D" w14:textId="77777777" w:rsidR="00BD2638" w:rsidRDefault="00BD2638">
      <w:pPr>
        <w:pStyle w:val="Corpo"/>
        <w:spacing w:line="360" w:lineRule="auto"/>
        <w:jc w:val="both"/>
        <w:rPr>
          <w:rFonts w:ascii="Times New Roman" w:eastAsia="Times New Roman" w:hAnsi="Times New Roman" w:cs="Times New Roman"/>
          <w:sz w:val="24"/>
          <w:szCs w:val="24"/>
        </w:rPr>
      </w:pPr>
    </w:p>
    <w:p w14:paraId="61214ED4" w14:textId="77777777" w:rsidR="00BD2638" w:rsidRPr="009211E8" w:rsidRDefault="00143E52">
      <w:pPr>
        <w:pStyle w:val="Corpo"/>
        <w:spacing w:line="360" w:lineRule="auto"/>
        <w:jc w:val="both"/>
        <w:rPr>
          <w:rFonts w:ascii="Times New Roman" w:eastAsia="Times New Roman" w:hAnsi="Times New Roman" w:cs="Times New Roman"/>
          <w:sz w:val="24"/>
          <w:szCs w:val="24"/>
          <w:lang w:val="pt-BR"/>
        </w:rPr>
      </w:pPr>
      <w:r>
        <w:rPr>
          <w:rFonts w:ascii="Times New Roman" w:hAnsi="Times New Roman"/>
          <w:sz w:val="24"/>
          <w:szCs w:val="24"/>
          <w:lang w:val="nl-NL"/>
        </w:rPr>
        <w:t>Ramsberger</w:t>
      </w:r>
      <w:r>
        <w:rPr>
          <w:rFonts w:ascii="Times New Roman" w:hAnsi="Times New Roman"/>
          <w:sz w:val="24"/>
          <w:szCs w:val="24"/>
        </w:rPr>
        <w:t xml:space="preserve">, Gail; </w:t>
      </w:r>
      <w:r>
        <w:rPr>
          <w:rFonts w:ascii="Times New Roman" w:hAnsi="Times New Roman"/>
          <w:sz w:val="24"/>
          <w:szCs w:val="24"/>
          <w:lang w:val="it-IT"/>
        </w:rPr>
        <w:t>Messamer</w:t>
      </w:r>
      <w:r>
        <w:rPr>
          <w:rFonts w:ascii="Times New Roman" w:hAnsi="Times New Roman"/>
          <w:sz w:val="24"/>
          <w:szCs w:val="24"/>
        </w:rPr>
        <w:t xml:space="preserve">, </w:t>
      </w:r>
      <w:r>
        <w:rPr>
          <w:rFonts w:ascii="Times New Roman" w:hAnsi="Times New Roman"/>
          <w:sz w:val="24"/>
          <w:szCs w:val="24"/>
          <w:lang w:val="it-IT"/>
        </w:rPr>
        <w:t>Paula</w:t>
      </w:r>
      <w:r>
        <w:rPr>
          <w:rFonts w:ascii="Times New Roman" w:hAnsi="Times New Roman"/>
          <w:sz w:val="24"/>
          <w:szCs w:val="24"/>
        </w:rPr>
        <w:t xml:space="preserve">. Best Practices for Incorporating Non-Aphasia-Specific Apps into Therapy. </w:t>
      </w:r>
      <w:r>
        <w:rPr>
          <w:rFonts w:ascii="Times New Roman" w:hAnsi="Times New Roman"/>
          <w:sz w:val="24"/>
          <w:szCs w:val="24"/>
          <w:lang w:val="it-IT"/>
        </w:rPr>
        <w:t>Thieme Medical</w:t>
      </w:r>
      <w:r w:rsidRPr="009211E8">
        <w:rPr>
          <w:rFonts w:ascii="Times New Roman" w:hAnsi="Times New Roman"/>
          <w:sz w:val="24"/>
          <w:szCs w:val="24"/>
          <w:lang w:val="pt-BR"/>
        </w:rPr>
        <w:t xml:space="preserve">, 2014. Disponível em:  </w:t>
      </w:r>
      <w:hyperlink r:id="rId29" w:history="1">
        <w:r w:rsidRPr="009211E8">
          <w:rPr>
            <w:rStyle w:val="Hyperlink1"/>
            <w:rFonts w:eastAsia="Arial Unicode MS"/>
            <w:sz w:val="24"/>
            <w:szCs w:val="24"/>
            <w:lang w:val="pt-BR"/>
          </w:rPr>
          <w:t>https://www.thieme-connect.com/products/ejournals/html/10.1055/s-0033-1362992</w:t>
        </w:r>
      </w:hyperlink>
      <w:r w:rsidRPr="009211E8">
        <w:rPr>
          <w:rFonts w:ascii="Times New Roman" w:hAnsi="Times New Roman"/>
          <w:sz w:val="24"/>
          <w:szCs w:val="24"/>
          <w:lang w:val="pt-BR"/>
        </w:rPr>
        <w:t>. Acessado em:  10/09/2016.</w:t>
      </w:r>
    </w:p>
    <w:p w14:paraId="55DA160C"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2A8CADF1" w14:textId="77777777" w:rsidR="00BD2638" w:rsidRPr="009211E8" w:rsidRDefault="00143E52">
      <w:pPr>
        <w:pStyle w:val="Corpo"/>
        <w:spacing w:line="360" w:lineRule="auto"/>
        <w:jc w:val="both"/>
        <w:rPr>
          <w:rFonts w:ascii="Times New Roman" w:eastAsia="Times New Roman" w:hAnsi="Times New Roman" w:cs="Times New Roman"/>
          <w:sz w:val="24"/>
          <w:szCs w:val="24"/>
          <w:lang w:val="pt-BR"/>
        </w:rPr>
      </w:pPr>
      <w:proofErr w:type="spellStart"/>
      <w:r w:rsidRPr="009211E8">
        <w:rPr>
          <w:rFonts w:ascii="Times New Roman" w:hAnsi="Times New Roman"/>
          <w:sz w:val="24"/>
          <w:szCs w:val="24"/>
          <w:lang w:val="pt-BR"/>
        </w:rPr>
        <w:t>Iza</w:t>
      </w:r>
      <w:proofErr w:type="spellEnd"/>
      <w:r w:rsidRPr="009211E8">
        <w:rPr>
          <w:rFonts w:ascii="Times New Roman" w:hAnsi="Times New Roman"/>
          <w:sz w:val="24"/>
          <w:szCs w:val="24"/>
          <w:lang w:val="pt-BR"/>
        </w:rPr>
        <w:t xml:space="preserve">, Mauricio. </w:t>
      </w:r>
      <w:proofErr w:type="spellStart"/>
      <w:r w:rsidRPr="009211E8">
        <w:rPr>
          <w:rFonts w:ascii="Times New Roman" w:hAnsi="Times New Roman"/>
          <w:sz w:val="24"/>
          <w:szCs w:val="24"/>
          <w:lang w:val="pt-BR"/>
        </w:rPr>
        <w:t>Tecnología</w:t>
      </w:r>
      <w:proofErr w:type="spellEnd"/>
      <w:r w:rsidRPr="009211E8">
        <w:rPr>
          <w:rFonts w:ascii="Times New Roman" w:hAnsi="Times New Roman"/>
          <w:sz w:val="24"/>
          <w:szCs w:val="24"/>
          <w:lang w:val="pt-BR"/>
        </w:rPr>
        <w:t xml:space="preserve"> Computacional </w:t>
      </w:r>
      <w:proofErr w:type="spellStart"/>
      <w:r w:rsidRPr="009211E8">
        <w:rPr>
          <w:rFonts w:ascii="Times New Roman" w:hAnsi="Times New Roman"/>
          <w:sz w:val="24"/>
          <w:szCs w:val="24"/>
          <w:lang w:val="pt-BR"/>
        </w:rPr>
        <w:t>en</w:t>
      </w:r>
      <w:proofErr w:type="spellEnd"/>
      <w:r w:rsidRPr="009211E8">
        <w:rPr>
          <w:rFonts w:ascii="Times New Roman" w:hAnsi="Times New Roman"/>
          <w:sz w:val="24"/>
          <w:szCs w:val="24"/>
          <w:lang w:val="pt-BR"/>
        </w:rPr>
        <w:t xml:space="preserve"> Afasia. </w:t>
      </w:r>
      <w:proofErr w:type="spellStart"/>
      <w:r w:rsidRPr="009211E8">
        <w:rPr>
          <w:rFonts w:ascii="Times New Roman" w:hAnsi="Times New Roman"/>
          <w:sz w:val="24"/>
          <w:szCs w:val="24"/>
          <w:lang w:val="pt-BR"/>
        </w:rPr>
        <w:t>Universidad</w:t>
      </w:r>
      <w:proofErr w:type="spellEnd"/>
      <w:r w:rsidRPr="009211E8">
        <w:rPr>
          <w:rFonts w:ascii="Times New Roman" w:hAnsi="Times New Roman"/>
          <w:sz w:val="24"/>
          <w:szCs w:val="24"/>
          <w:lang w:val="pt-BR"/>
        </w:rPr>
        <w:t xml:space="preserve"> de Málaga, 2003.</w:t>
      </w:r>
    </w:p>
    <w:p w14:paraId="71F9B962"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1449E5B5" w14:textId="77777777" w:rsidR="00BD2638" w:rsidRPr="009211E8" w:rsidRDefault="00143E52">
      <w:pPr>
        <w:pStyle w:val="Corpo"/>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Evans, Luciane. </w:t>
      </w:r>
      <w:r>
        <w:rPr>
          <w:rFonts w:ascii="Times New Roman" w:hAnsi="Times New Roman"/>
          <w:sz w:val="24"/>
          <w:szCs w:val="24"/>
          <w:lang w:val="pt-PT"/>
        </w:rPr>
        <w:t>Crescem no Brasil mortes por AVC entre 15 e 34 anos</w:t>
      </w:r>
      <w:r w:rsidRPr="009211E8">
        <w:rPr>
          <w:rFonts w:ascii="Times New Roman" w:hAnsi="Times New Roman"/>
          <w:sz w:val="24"/>
          <w:szCs w:val="24"/>
          <w:lang w:val="pt-BR"/>
        </w:rPr>
        <w:t xml:space="preserve">. Disponível em: </w:t>
      </w:r>
      <w:hyperlink r:id="rId30" w:history="1">
        <w:r w:rsidRPr="009211E8">
          <w:rPr>
            <w:rStyle w:val="Hyperlink1"/>
            <w:rFonts w:eastAsia="Arial Unicode MS"/>
            <w:sz w:val="24"/>
            <w:szCs w:val="24"/>
            <w:lang w:val="pt-BR"/>
          </w:rPr>
          <w:t>http://www.em.com.br/app/noticia/tecnologia/2013/02/27/interna_tecnologia,353287/crescem-no-brasil-mortes-por-avc-entre-15-e-34-anos.shtml</w:t>
        </w:r>
      </w:hyperlink>
      <w:r w:rsidRPr="009211E8">
        <w:rPr>
          <w:rFonts w:ascii="Times New Roman" w:hAnsi="Times New Roman"/>
          <w:sz w:val="24"/>
          <w:szCs w:val="24"/>
          <w:lang w:val="pt-BR"/>
        </w:rPr>
        <w:t>. Acessado em: 23/09/2016.</w:t>
      </w:r>
    </w:p>
    <w:p w14:paraId="71FE0307"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38C71F2D" w14:textId="77777777" w:rsidR="00BD2638" w:rsidRPr="009211E8" w:rsidRDefault="00143E52">
      <w:pPr>
        <w:pStyle w:val="Corpo"/>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lastRenderedPageBreak/>
        <w:t>Brasil. Ministério da Saúde. Diretrizes de Atenção à Reabilitação da Pessoa com Acidente Vascular Cerebral. Brasília, 2013.</w:t>
      </w:r>
    </w:p>
    <w:p w14:paraId="4A03D019"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0F532541" w14:textId="77777777" w:rsidR="00BD2638" w:rsidRPr="009211E8" w:rsidRDefault="00143E52">
      <w:pPr>
        <w:pStyle w:val="Corpo"/>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Academia. Academia Brasileira de Neurologia. AVC ou Derrame Cerebral, 2016. Disponível em: </w:t>
      </w:r>
      <w:hyperlink r:id="rId31" w:history="1">
        <w:r w:rsidRPr="009211E8">
          <w:rPr>
            <w:rStyle w:val="Link"/>
            <w:rFonts w:ascii="Times New Roman" w:hAnsi="Times New Roman"/>
            <w:sz w:val="24"/>
            <w:szCs w:val="24"/>
            <w:lang w:val="pt-BR"/>
          </w:rPr>
          <w:t>http://www.cadastro.abneuro.org/site/publico_avc.asp</w:t>
        </w:r>
      </w:hyperlink>
      <w:r w:rsidRPr="009211E8">
        <w:rPr>
          <w:rFonts w:ascii="Times New Roman" w:hAnsi="Times New Roman"/>
          <w:sz w:val="24"/>
          <w:szCs w:val="24"/>
          <w:lang w:val="pt-BR"/>
        </w:rPr>
        <w:t xml:space="preserve">. Acessado em:11/10/2016. </w:t>
      </w:r>
    </w:p>
    <w:p w14:paraId="03C8DDBF"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4BEFA587" w14:textId="77777777" w:rsidR="00BD2638" w:rsidRPr="009211E8" w:rsidRDefault="00143E52">
      <w:pPr>
        <w:pStyle w:val="Corpo"/>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Miranda, </w:t>
      </w:r>
      <w:r>
        <w:rPr>
          <w:rFonts w:ascii="Times New Roman" w:hAnsi="Times New Roman"/>
          <w:sz w:val="24"/>
          <w:szCs w:val="24"/>
          <w:lang w:val="pt-PT"/>
        </w:rPr>
        <w:t>Maram</w:t>
      </w:r>
      <w:r>
        <w:rPr>
          <w:rFonts w:ascii="Times New Roman" w:hAnsi="Times New Roman"/>
          <w:sz w:val="24"/>
          <w:szCs w:val="24"/>
          <w:lang w:val="fr-FR"/>
        </w:rPr>
        <w:t>é</w:t>
      </w:r>
      <w:r>
        <w:rPr>
          <w:rFonts w:ascii="Times New Roman" w:hAnsi="Times New Roman"/>
          <w:sz w:val="24"/>
          <w:szCs w:val="24"/>
          <w:lang w:val="it-IT"/>
        </w:rPr>
        <w:t>lia</w:t>
      </w:r>
      <w:r w:rsidRPr="009211E8">
        <w:rPr>
          <w:rFonts w:ascii="Times New Roman" w:hAnsi="Times New Roman"/>
          <w:sz w:val="24"/>
          <w:szCs w:val="24"/>
          <w:lang w:val="pt-BR"/>
        </w:rPr>
        <w:t xml:space="preserve">. Acidente Vascular Cerebral - AVC. iNeuro,2015. Disponível em: </w:t>
      </w:r>
      <w:hyperlink r:id="rId32" w:history="1">
        <w:r w:rsidRPr="009211E8">
          <w:rPr>
            <w:rStyle w:val="Link"/>
            <w:rFonts w:ascii="Times New Roman" w:hAnsi="Times New Roman"/>
            <w:sz w:val="24"/>
            <w:szCs w:val="24"/>
            <w:lang w:val="pt-BR"/>
          </w:rPr>
          <w:t>http://www.ineuro.com.br/para-os-pacientes/acidente-vascular-cerebral-avc/</w:t>
        </w:r>
      </w:hyperlink>
      <w:r w:rsidRPr="009211E8">
        <w:rPr>
          <w:rFonts w:ascii="Times New Roman" w:hAnsi="Times New Roman"/>
          <w:sz w:val="24"/>
          <w:szCs w:val="24"/>
          <w:lang w:val="pt-BR"/>
        </w:rPr>
        <w:t>. Acessado em: 11/10/2016.</w:t>
      </w:r>
    </w:p>
    <w:p w14:paraId="43AE0E46"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0766724B" w14:textId="77777777" w:rsidR="00BD2638" w:rsidRPr="009211E8" w:rsidRDefault="00143E52">
      <w:pPr>
        <w:pStyle w:val="Corpo"/>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 xml:space="preserve">Prestes, Valéria M. Martins. </w:t>
      </w:r>
      <w:proofErr w:type="gramStart"/>
      <w:r w:rsidRPr="009211E8">
        <w:rPr>
          <w:rFonts w:ascii="Times New Roman" w:hAnsi="Times New Roman"/>
          <w:sz w:val="24"/>
          <w:szCs w:val="24"/>
          <w:lang w:val="pt-BR"/>
        </w:rPr>
        <w:t>Afasia e Plasticidade Cerebral</w:t>
      </w:r>
      <w:proofErr w:type="gramEnd"/>
      <w:r w:rsidRPr="009211E8">
        <w:rPr>
          <w:rFonts w:ascii="Times New Roman" w:hAnsi="Times New Roman"/>
          <w:sz w:val="24"/>
          <w:szCs w:val="24"/>
          <w:lang w:val="pt-BR"/>
        </w:rPr>
        <w:t>. CEFAC,1998.</w:t>
      </w:r>
    </w:p>
    <w:p w14:paraId="003B5914"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7FD4FFB8" w14:textId="77777777" w:rsidR="00BD2638" w:rsidRPr="00143E52" w:rsidRDefault="00143E52">
      <w:pPr>
        <w:pStyle w:val="Corpo"/>
        <w:spacing w:line="360" w:lineRule="auto"/>
        <w:jc w:val="both"/>
        <w:rPr>
          <w:rFonts w:ascii="Times New Roman" w:eastAsia="Times New Roman" w:hAnsi="Times New Roman" w:cs="Times New Roman"/>
          <w:sz w:val="24"/>
          <w:szCs w:val="24"/>
          <w:lang w:val="pt-BR"/>
        </w:rPr>
      </w:pPr>
      <w:proofErr w:type="spellStart"/>
      <w:r w:rsidRPr="009211E8">
        <w:rPr>
          <w:rFonts w:ascii="Times New Roman" w:hAnsi="Times New Roman"/>
          <w:sz w:val="24"/>
          <w:szCs w:val="24"/>
          <w:lang w:val="pt-BR"/>
        </w:rPr>
        <w:t>Schirmer</w:t>
      </w:r>
      <w:proofErr w:type="spellEnd"/>
      <w:r w:rsidRPr="009211E8">
        <w:rPr>
          <w:rFonts w:ascii="Times New Roman" w:hAnsi="Times New Roman"/>
          <w:sz w:val="24"/>
          <w:szCs w:val="24"/>
          <w:lang w:val="pt-BR"/>
        </w:rPr>
        <w:t xml:space="preserve">, Carolina R; Fontoura, Denise R.; Nunes, Magda L. Distúrbios de Aquisição da Linguagem e da Aprendizagem. </w:t>
      </w:r>
      <w:r w:rsidRPr="00143E52">
        <w:rPr>
          <w:rFonts w:ascii="Times New Roman" w:hAnsi="Times New Roman"/>
          <w:sz w:val="24"/>
          <w:szCs w:val="24"/>
          <w:lang w:val="pt-BR"/>
        </w:rPr>
        <w:t>Jornal de Pediatria, 2004, vol80, p. 95-103.</w:t>
      </w:r>
    </w:p>
    <w:p w14:paraId="29634389" w14:textId="77777777" w:rsidR="00BD2638" w:rsidRPr="00143E52" w:rsidRDefault="00BD2638">
      <w:pPr>
        <w:pStyle w:val="Corpo"/>
        <w:spacing w:line="360" w:lineRule="auto"/>
        <w:jc w:val="both"/>
        <w:rPr>
          <w:rFonts w:ascii="Times New Roman" w:eastAsia="Times New Roman" w:hAnsi="Times New Roman" w:cs="Times New Roman"/>
          <w:sz w:val="24"/>
          <w:szCs w:val="24"/>
          <w:lang w:val="pt-BR"/>
        </w:rPr>
      </w:pPr>
    </w:p>
    <w:p w14:paraId="6022B336" w14:textId="77777777" w:rsidR="00BD2638" w:rsidRPr="009211E8" w:rsidRDefault="00143E52">
      <w:pPr>
        <w:pStyle w:val="Corpo"/>
        <w:spacing w:line="360" w:lineRule="auto"/>
        <w:jc w:val="both"/>
        <w:rPr>
          <w:rFonts w:ascii="Times New Roman" w:eastAsia="Times New Roman" w:hAnsi="Times New Roman" w:cs="Times New Roman"/>
          <w:sz w:val="24"/>
          <w:szCs w:val="24"/>
          <w:lang w:val="pt-BR"/>
        </w:rPr>
      </w:pPr>
      <w:r w:rsidRPr="00143E52">
        <w:rPr>
          <w:rFonts w:ascii="Times New Roman" w:hAnsi="Times New Roman"/>
          <w:sz w:val="24"/>
          <w:szCs w:val="24"/>
          <w:lang w:val="pt-BR"/>
        </w:rPr>
        <w:t xml:space="preserve">Mousinho, Renata et al. Aquisição e Desenvolvimento da Linguagem: Dificuldades que Podem Surgir neste Percurso. </w:t>
      </w:r>
      <w:r w:rsidRPr="009211E8">
        <w:rPr>
          <w:rFonts w:ascii="Times New Roman" w:hAnsi="Times New Roman"/>
          <w:sz w:val="24"/>
          <w:szCs w:val="24"/>
          <w:lang w:val="pt-BR"/>
        </w:rPr>
        <w:t xml:space="preserve">Revista Psicopedagógica, 2008, n 25, vol78, p. 297 - 306. </w:t>
      </w:r>
    </w:p>
    <w:p w14:paraId="2E4213A8"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37F8E33B" w14:textId="77777777" w:rsidR="00BD2638" w:rsidRPr="009211E8" w:rsidRDefault="00143E52">
      <w:pPr>
        <w:pStyle w:val="Corpo"/>
        <w:spacing w:line="360" w:lineRule="auto"/>
        <w:jc w:val="both"/>
        <w:rPr>
          <w:rFonts w:ascii="Times New Roman" w:eastAsia="Times New Roman" w:hAnsi="Times New Roman" w:cs="Times New Roman"/>
          <w:sz w:val="24"/>
          <w:szCs w:val="24"/>
          <w:lang w:val="pt-BR"/>
        </w:rPr>
      </w:pPr>
      <w:proofErr w:type="spellStart"/>
      <w:r w:rsidRPr="009211E8">
        <w:rPr>
          <w:rFonts w:ascii="Times New Roman" w:hAnsi="Times New Roman"/>
          <w:sz w:val="24"/>
          <w:szCs w:val="24"/>
          <w:lang w:val="pt-BR"/>
        </w:rPr>
        <w:t>Aspesi</w:t>
      </w:r>
      <w:proofErr w:type="spellEnd"/>
      <w:r w:rsidRPr="009211E8">
        <w:rPr>
          <w:rFonts w:ascii="Times New Roman" w:hAnsi="Times New Roman"/>
          <w:sz w:val="24"/>
          <w:szCs w:val="24"/>
          <w:lang w:val="pt-BR"/>
        </w:rPr>
        <w:t xml:space="preserve">, Nelson </w:t>
      </w:r>
      <w:proofErr w:type="spellStart"/>
      <w:r w:rsidRPr="009211E8">
        <w:rPr>
          <w:rFonts w:ascii="Times New Roman" w:hAnsi="Times New Roman"/>
          <w:sz w:val="24"/>
          <w:szCs w:val="24"/>
          <w:lang w:val="pt-BR"/>
        </w:rPr>
        <w:t>Venturella</w:t>
      </w:r>
      <w:proofErr w:type="spellEnd"/>
      <w:r w:rsidRPr="009211E8">
        <w:rPr>
          <w:rFonts w:ascii="Times New Roman" w:hAnsi="Times New Roman"/>
          <w:sz w:val="24"/>
          <w:szCs w:val="24"/>
          <w:lang w:val="pt-BR"/>
        </w:rPr>
        <w:t xml:space="preserve">; </w:t>
      </w:r>
      <w:proofErr w:type="spellStart"/>
      <w:r w:rsidRPr="009211E8">
        <w:rPr>
          <w:rFonts w:ascii="Times New Roman" w:hAnsi="Times New Roman"/>
          <w:sz w:val="24"/>
          <w:szCs w:val="24"/>
          <w:lang w:val="pt-BR"/>
        </w:rPr>
        <w:t>Gobbato</w:t>
      </w:r>
      <w:proofErr w:type="spellEnd"/>
      <w:r w:rsidRPr="009211E8">
        <w:rPr>
          <w:rFonts w:ascii="Times New Roman" w:hAnsi="Times New Roman"/>
          <w:sz w:val="24"/>
          <w:szCs w:val="24"/>
          <w:lang w:val="pt-BR"/>
        </w:rPr>
        <w:t xml:space="preserve">, Pedro Luiz. Afasia, 2016. Disponível em:  </w:t>
      </w:r>
      <w:hyperlink r:id="rId33" w:history="1">
        <w:r w:rsidRPr="009211E8">
          <w:rPr>
            <w:rStyle w:val="Link"/>
            <w:rFonts w:ascii="Times New Roman" w:hAnsi="Times New Roman"/>
            <w:sz w:val="24"/>
            <w:szCs w:val="24"/>
            <w:lang w:val="pt-BR"/>
          </w:rPr>
          <w:t>https://www.abcdasaude.com.br/neurologia/afasia</w:t>
        </w:r>
      </w:hyperlink>
      <w:r w:rsidRPr="009211E8">
        <w:rPr>
          <w:rFonts w:ascii="Times New Roman" w:hAnsi="Times New Roman"/>
          <w:sz w:val="24"/>
          <w:szCs w:val="24"/>
          <w:lang w:val="pt-BR"/>
        </w:rPr>
        <w:t>. Acessado em: 14/10/2016.</w:t>
      </w:r>
    </w:p>
    <w:p w14:paraId="6232280C"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3937377E" w14:textId="77777777" w:rsidR="00BD2638" w:rsidRPr="009211E8" w:rsidRDefault="00143E52">
      <w:pPr>
        <w:pStyle w:val="Corpo"/>
        <w:spacing w:line="360" w:lineRule="auto"/>
        <w:jc w:val="both"/>
        <w:rPr>
          <w:rFonts w:ascii="Times New Roman" w:eastAsia="Times New Roman" w:hAnsi="Times New Roman" w:cs="Times New Roman"/>
          <w:sz w:val="24"/>
          <w:szCs w:val="24"/>
          <w:lang w:val="pt-BR"/>
        </w:rPr>
      </w:pPr>
      <w:proofErr w:type="spellStart"/>
      <w:r w:rsidRPr="009211E8">
        <w:rPr>
          <w:rFonts w:ascii="Times New Roman" w:hAnsi="Times New Roman"/>
          <w:sz w:val="24"/>
          <w:szCs w:val="24"/>
          <w:lang w:val="pt-BR"/>
        </w:rPr>
        <w:t>Menegotto</w:t>
      </w:r>
      <w:proofErr w:type="spellEnd"/>
      <w:r w:rsidRPr="009211E8">
        <w:rPr>
          <w:rFonts w:ascii="Times New Roman" w:hAnsi="Times New Roman"/>
          <w:sz w:val="24"/>
          <w:szCs w:val="24"/>
          <w:lang w:val="pt-BR"/>
        </w:rPr>
        <w:t xml:space="preserve">, Elimar M. Almeida. Neurobiologia da Linguagem e Afasias, 2013. Disponível em: </w:t>
      </w:r>
      <w:hyperlink r:id="rId34" w:history="1">
        <w:r w:rsidRPr="009211E8">
          <w:rPr>
            <w:rStyle w:val="Link"/>
            <w:rFonts w:ascii="Times New Roman" w:hAnsi="Times New Roman"/>
            <w:sz w:val="24"/>
            <w:szCs w:val="24"/>
            <w:lang w:val="pt-BR"/>
          </w:rPr>
          <w:t>http://cienciasecognicao.org/neuroemdebate/?p=1706</w:t>
        </w:r>
      </w:hyperlink>
      <w:r w:rsidRPr="009211E8">
        <w:rPr>
          <w:rFonts w:ascii="Times New Roman" w:hAnsi="Times New Roman"/>
          <w:sz w:val="24"/>
          <w:szCs w:val="24"/>
          <w:lang w:val="pt-BR"/>
        </w:rPr>
        <w:t>. Acessado em: 10/11/2016.</w:t>
      </w:r>
    </w:p>
    <w:p w14:paraId="16589C2A"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606BC45B" w14:textId="77777777" w:rsidR="00BD2638" w:rsidRPr="009211E8" w:rsidRDefault="00143E52">
      <w:pPr>
        <w:pStyle w:val="Corpo"/>
        <w:spacing w:line="360" w:lineRule="auto"/>
        <w:jc w:val="both"/>
        <w:rPr>
          <w:rFonts w:ascii="Times New Roman" w:eastAsia="Times New Roman" w:hAnsi="Times New Roman" w:cs="Times New Roman"/>
          <w:sz w:val="24"/>
          <w:szCs w:val="24"/>
          <w:lang w:val="pt-BR"/>
        </w:rPr>
      </w:pPr>
      <w:r w:rsidRPr="009211E8">
        <w:rPr>
          <w:rFonts w:ascii="Times New Roman" w:hAnsi="Times New Roman"/>
          <w:sz w:val="24"/>
          <w:szCs w:val="24"/>
          <w:lang w:val="pt-BR"/>
        </w:rPr>
        <w:t>Medeiros, Roberta. Aná</w:t>
      </w:r>
      <w:r>
        <w:rPr>
          <w:rFonts w:ascii="Times New Roman" w:hAnsi="Times New Roman"/>
          <w:sz w:val="24"/>
          <w:szCs w:val="24"/>
          <w:lang w:val="de-DE"/>
        </w:rPr>
        <w:t>lise das Altera</w:t>
      </w:r>
      <w:r>
        <w:rPr>
          <w:rFonts w:ascii="Times New Roman" w:hAnsi="Times New Roman"/>
          <w:sz w:val="24"/>
          <w:szCs w:val="24"/>
          <w:lang w:val="pt-PT"/>
        </w:rPr>
        <w:t>çõ</w:t>
      </w:r>
      <w:r>
        <w:rPr>
          <w:rFonts w:ascii="Times New Roman" w:hAnsi="Times New Roman"/>
          <w:sz w:val="24"/>
          <w:szCs w:val="24"/>
          <w:lang w:val="de-DE"/>
        </w:rPr>
        <w:t>es Ling</w:t>
      </w:r>
      <w:proofErr w:type="spellStart"/>
      <w:r w:rsidRPr="009211E8">
        <w:rPr>
          <w:rFonts w:ascii="Times New Roman" w:hAnsi="Times New Roman"/>
          <w:sz w:val="24"/>
          <w:szCs w:val="24"/>
          <w:lang w:val="pt-BR"/>
        </w:rPr>
        <w:t>üí</w:t>
      </w:r>
      <w:proofErr w:type="spellEnd"/>
      <w:r>
        <w:rPr>
          <w:rFonts w:ascii="Times New Roman" w:hAnsi="Times New Roman"/>
          <w:sz w:val="24"/>
          <w:szCs w:val="24"/>
          <w:lang w:val="pt-PT"/>
        </w:rPr>
        <w:t>sticas em Af</w:t>
      </w:r>
      <w:r w:rsidRPr="009211E8">
        <w:rPr>
          <w:rFonts w:ascii="Times New Roman" w:hAnsi="Times New Roman"/>
          <w:sz w:val="24"/>
          <w:szCs w:val="24"/>
          <w:lang w:val="pt-BR"/>
        </w:rPr>
        <w:t>á</w:t>
      </w:r>
      <w:r>
        <w:rPr>
          <w:rFonts w:ascii="Times New Roman" w:hAnsi="Times New Roman"/>
          <w:sz w:val="24"/>
          <w:szCs w:val="24"/>
          <w:lang w:val="pt-PT"/>
        </w:rPr>
        <w:t>sico sem Tratamento Fonoaudiol</w:t>
      </w:r>
      <w:r>
        <w:rPr>
          <w:rFonts w:ascii="Times New Roman" w:hAnsi="Times New Roman"/>
          <w:sz w:val="24"/>
          <w:szCs w:val="24"/>
          <w:lang w:val="es-ES_tradnl"/>
        </w:rPr>
        <w:t>ó</w:t>
      </w:r>
      <w:r>
        <w:rPr>
          <w:rFonts w:ascii="Times New Roman" w:hAnsi="Times New Roman"/>
          <w:sz w:val="24"/>
          <w:szCs w:val="24"/>
          <w:lang w:val="it-IT"/>
        </w:rPr>
        <w:t>gico</w:t>
      </w:r>
      <w:r w:rsidRPr="009211E8">
        <w:rPr>
          <w:rFonts w:ascii="Times New Roman" w:hAnsi="Times New Roman"/>
          <w:sz w:val="24"/>
          <w:szCs w:val="24"/>
          <w:lang w:val="pt-BR"/>
        </w:rPr>
        <w:t>, [editor desconhecido], 2016.</w:t>
      </w:r>
    </w:p>
    <w:p w14:paraId="2158D3BE" w14:textId="77777777" w:rsidR="00BD2638" w:rsidRPr="009211E8" w:rsidRDefault="00BD2638">
      <w:pPr>
        <w:pStyle w:val="Corpo"/>
        <w:spacing w:line="360" w:lineRule="auto"/>
        <w:jc w:val="both"/>
        <w:rPr>
          <w:rFonts w:ascii="Times New Roman" w:eastAsia="Times New Roman" w:hAnsi="Times New Roman" w:cs="Times New Roman"/>
          <w:color w:val="FF2600"/>
          <w:sz w:val="24"/>
          <w:szCs w:val="24"/>
          <w:lang w:val="pt-BR"/>
        </w:rPr>
      </w:pPr>
    </w:p>
    <w:p w14:paraId="67BFDD17" w14:textId="77777777" w:rsidR="00BD2638" w:rsidRDefault="00143E52">
      <w:pPr>
        <w:pStyle w:val="Corpo"/>
        <w:spacing w:line="360" w:lineRule="auto"/>
        <w:jc w:val="both"/>
        <w:rPr>
          <w:rFonts w:ascii="Times New Roman" w:eastAsia="Times New Roman" w:hAnsi="Times New Roman" w:cs="Times New Roman"/>
          <w:sz w:val="24"/>
          <w:szCs w:val="24"/>
        </w:rPr>
      </w:pPr>
      <w:proofErr w:type="spellStart"/>
      <w:r w:rsidRPr="009211E8">
        <w:rPr>
          <w:rFonts w:ascii="Times New Roman" w:hAnsi="Times New Roman"/>
          <w:sz w:val="24"/>
          <w:szCs w:val="24"/>
          <w:lang w:val="pt-BR"/>
        </w:rPr>
        <w:t>Bissi</w:t>
      </w:r>
      <w:proofErr w:type="spellEnd"/>
      <w:r w:rsidRPr="009211E8">
        <w:rPr>
          <w:rFonts w:ascii="Times New Roman" w:hAnsi="Times New Roman"/>
          <w:sz w:val="24"/>
          <w:szCs w:val="24"/>
          <w:lang w:val="pt-BR"/>
        </w:rPr>
        <w:t xml:space="preserve">, Wilson. Scrum - Metodologia de Desenvolvimento Rápido. </w:t>
      </w:r>
      <w:r>
        <w:rPr>
          <w:rFonts w:ascii="Times New Roman" w:hAnsi="Times New Roman"/>
          <w:sz w:val="24"/>
          <w:szCs w:val="24"/>
          <w:lang w:val="fr-FR"/>
        </w:rPr>
        <w:t>CESUMAR</w:t>
      </w:r>
      <w:r>
        <w:rPr>
          <w:rFonts w:ascii="Times New Roman" w:hAnsi="Times New Roman"/>
          <w:sz w:val="24"/>
          <w:szCs w:val="24"/>
        </w:rPr>
        <w:t xml:space="preserve">, 2007, </w:t>
      </w:r>
      <w:proofErr w:type="spellStart"/>
      <w:r>
        <w:rPr>
          <w:rFonts w:ascii="Times New Roman" w:hAnsi="Times New Roman"/>
          <w:sz w:val="24"/>
          <w:szCs w:val="24"/>
        </w:rPr>
        <w:t>vol</w:t>
      </w:r>
      <w:proofErr w:type="spellEnd"/>
      <w:r>
        <w:rPr>
          <w:rFonts w:ascii="Times New Roman" w:hAnsi="Times New Roman"/>
          <w:sz w:val="24"/>
          <w:szCs w:val="24"/>
        </w:rPr>
        <w:t xml:space="preserve"> 2, n. 1, p. 3 - 6.</w:t>
      </w:r>
    </w:p>
    <w:p w14:paraId="4691969E" w14:textId="77777777" w:rsidR="00BD2638" w:rsidRDefault="00BD2638">
      <w:pPr>
        <w:pStyle w:val="Corpo"/>
        <w:spacing w:line="360" w:lineRule="auto"/>
        <w:jc w:val="both"/>
        <w:rPr>
          <w:rFonts w:ascii="Times New Roman" w:eastAsia="Times New Roman" w:hAnsi="Times New Roman" w:cs="Times New Roman"/>
          <w:color w:val="FF2600"/>
          <w:sz w:val="24"/>
          <w:szCs w:val="24"/>
        </w:rPr>
      </w:pPr>
    </w:p>
    <w:p w14:paraId="5A4C0E61" w14:textId="77777777" w:rsidR="00BD2638" w:rsidRDefault="00143E52">
      <w:pPr>
        <w:pStyle w:val="Padro"/>
        <w:spacing w:after="240" w:line="300" w:lineRule="atLeast"/>
        <w:jc w:val="both"/>
        <w:rPr>
          <w:rFonts w:ascii="Times New Roman" w:eastAsia="Times New Roman" w:hAnsi="Times New Roman" w:cs="Times New Roman"/>
          <w:sz w:val="24"/>
          <w:szCs w:val="24"/>
        </w:rPr>
      </w:pPr>
      <w:r>
        <w:rPr>
          <w:rFonts w:ascii="Times New Roman" w:hAnsi="Times New Roman"/>
          <w:sz w:val="24"/>
          <w:szCs w:val="24"/>
          <w:lang w:val="de-DE"/>
        </w:rPr>
        <w:t>Nichols</w:t>
      </w:r>
      <w:r>
        <w:rPr>
          <w:rFonts w:ascii="Times New Roman" w:hAnsi="Times New Roman"/>
          <w:sz w:val="24"/>
          <w:szCs w:val="24"/>
        </w:rPr>
        <w:t xml:space="preserve">, Mark; </w:t>
      </w:r>
      <w:proofErr w:type="spellStart"/>
      <w:r>
        <w:rPr>
          <w:rFonts w:ascii="Times New Roman" w:hAnsi="Times New Roman"/>
          <w:sz w:val="24"/>
          <w:szCs w:val="24"/>
        </w:rPr>
        <w:t>Cator</w:t>
      </w:r>
      <w:proofErr w:type="spellEnd"/>
      <w:r>
        <w:rPr>
          <w:rFonts w:ascii="Times New Roman" w:hAnsi="Times New Roman"/>
          <w:sz w:val="24"/>
          <w:szCs w:val="24"/>
        </w:rPr>
        <w:t xml:space="preserve">, Karen; Torres, Marco. Challenge Based Learner User Guide. </w:t>
      </w:r>
      <w:proofErr w:type="spellStart"/>
      <w:r>
        <w:rPr>
          <w:rFonts w:ascii="Times New Roman" w:hAnsi="Times New Roman"/>
          <w:sz w:val="24"/>
          <w:szCs w:val="24"/>
        </w:rPr>
        <w:t>Primeira</w:t>
      </w:r>
      <w:proofErr w:type="spellEnd"/>
      <w:r>
        <w:rPr>
          <w:rFonts w:ascii="Times New Roman" w:hAnsi="Times New Roman"/>
          <w:sz w:val="24"/>
          <w:szCs w:val="24"/>
        </w:rPr>
        <w:t xml:space="preserve"> </w:t>
      </w:r>
      <w:proofErr w:type="spellStart"/>
      <w:r>
        <w:rPr>
          <w:rFonts w:ascii="Times New Roman" w:hAnsi="Times New Roman"/>
          <w:sz w:val="24"/>
          <w:szCs w:val="24"/>
        </w:rPr>
        <w:t>Edição</w:t>
      </w:r>
      <w:proofErr w:type="spellEnd"/>
      <w:r>
        <w:rPr>
          <w:rFonts w:ascii="Times New Roman" w:hAnsi="Times New Roman"/>
          <w:sz w:val="24"/>
          <w:szCs w:val="24"/>
        </w:rPr>
        <w:t xml:space="preserve">, </w:t>
      </w:r>
      <w:r>
        <w:rPr>
          <w:rFonts w:ascii="Times New Roman" w:hAnsi="Times New Roman"/>
          <w:sz w:val="24"/>
          <w:szCs w:val="24"/>
          <w:lang w:val="nl-NL"/>
        </w:rPr>
        <w:t>Redwood</w:t>
      </w:r>
      <w:r>
        <w:rPr>
          <w:rFonts w:ascii="Times New Roman" w:hAnsi="Times New Roman"/>
          <w:sz w:val="24"/>
          <w:szCs w:val="24"/>
        </w:rPr>
        <w:t>, Digital Promise; 2016; p.  4 - 14.</w:t>
      </w:r>
    </w:p>
    <w:p w14:paraId="32D0770E" w14:textId="77777777" w:rsidR="00BD2638" w:rsidRDefault="00BD2638">
      <w:pPr>
        <w:pStyle w:val="Padro"/>
        <w:spacing w:after="240" w:line="300" w:lineRule="atLeast"/>
        <w:jc w:val="both"/>
        <w:rPr>
          <w:rFonts w:ascii="Times New Roman" w:eastAsia="Times New Roman" w:hAnsi="Times New Roman" w:cs="Times New Roman"/>
          <w:sz w:val="24"/>
          <w:szCs w:val="24"/>
        </w:rPr>
      </w:pPr>
    </w:p>
    <w:p w14:paraId="0274296F" w14:textId="77777777" w:rsidR="00BD2638" w:rsidRDefault="00143E52">
      <w:pPr>
        <w:pStyle w:val="Padro"/>
        <w:spacing w:after="240" w:line="300" w:lineRule="atLeast"/>
        <w:jc w:val="both"/>
        <w:rPr>
          <w:rFonts w:ascii="Times New Roman" w:eastAsia="Times New Roman" w:hAnsi="Times New Roman" w:cs="Times New Roman"/>
          <w:sz w:val="24"/>
          <w:szCs w:val="24"/>
        </w:rPr>
      </w:pPr>
      <w:r>
        <w:rPr>
          <w:rFonts w:ascii="Times New Roman" w:hAnsi="Times New Roman"/>
          <w:sz w:val="24"/>
          <w:szCs w:val="24"/>
        </w:rPr>
        <w:t xml:space="preserve">Apple. Challenge Based Learning - </w:t>
      </w:r>
      <w:proofErr w:type="gramStart"/>
      <w:r>
        <w:rPr>
          <w:rFonts w:ascii="Times New Roman" w:hAnsi="Times New Roman"/>
          <w:sz w:val="24"/>
          <w:szCs w:val="24"/>
        </w:rPr>
        <w:t>Take action</w:t>
      </w:r>
      <w:proofErr w:type="gramEnd"/>
      <w:r>
        <w:rPr>
          <w:rFonts w:ascii="Times New Roman" w:hAnsi="Times New Roman"/>
          <w:sz w:val="24"/>
          <w:szCs w:val="24"/>
        </w:rPr>
        <w:t xml:space="preserve"> and make a difference. </w:t>
      </w:r>
      <w:proofErr w:type="spellStart"/>
      <w:r>
        <w:rPr>
          <w:rFonts w:ascii="Times New Roman" w:hAnsi="Times New Roman"/>
          <w:sz w:val="24"/>
          <w:szCs w:val="24"/>
        </w:rPr>
        <w:t>Primeira</w:t>
      </w:r>
      <w:proofErr w:type="spellEnd"/>
      <w:r>
        <w:rPr>
          <w:rFonts w:ascii="Times New Roman" w:hAnsi="Times New Roman"/>
          <w:sz w:val="24"/>
          <w:szCs w:val="24"/>
        </w:rPr>
        <w:t xml:space="preserve"> </w:t>
      </w:r>
      <w:proofErr w:type="spellStart"/>
      <w:r>
        <w:rPr>
          <w:rFonts w:ascii="Times New Roman" w:hAnsi="Times New Roman"/>
          <w:sz w:val="24"/>
          <w:szCs w:val="24"/>
        </w:rPr>
        <w:t>edição</w:t>
      </w:r>
      <w:proofErr w:type="spellEnd"/>
      <w:r>
        <w:rPr>
          <w:rFonts w:ascii="Times New Roman" w:hAnsi="Times New Roman"/>
          <w:sz w:val="24"/>
          <w:szCs w:val="24"/>
        </w:rPr>
        <w:t xml:space="preserve">. </w:t>
      </w:r>
      <w:r>
        <w:rPr>
          <w:rFonts w:ascii="Times New Roman" w:hAnsi="Times New Roman"/>
          <w:sz w:val="24"/>
          <w:szCs w:val="24"/>
          <w:lang w:val="it-IT"/>
        </w:rPr>
        <w:t>Cupertino</w:t>
      </w:r>
      <w:r>
        <w:rPr>
          <w:rFonts w:ascii="Times New Roman" w:hAnsi="Times New Roman"/>
          <w:sz w:val="24"/>
          <w:szCs w:val="24"/>
        </w:rPr>
        <w:t>, Apple; 2009; p. 2 - 3.</w:t>
      </w:r>
    </w:p>
    <w:p w14:paraId="3D663688" w14:textId="77777777" w:rsidR="00BD2638" w:rsidRDefault="00BD2638">
      <w:pPr>
        <w:pStyle w:val="Corpo"/>
        <w:spacing w:line="360" w:lineRule="auto"/>
        <w:jc w:val="both"/>
        <w:rPr>
          <w:rFonts w:ascii="Times New Roman" w:eastAsia="Times New Roman" w:hAnsi="Times New Roman" w:cs="Times New Roman"/>
          <w:color w:val="FF2600"/>
          <w:sz w:val="24"/>
          <w:szCs w:val="24"/>
        </w:rPr>
      </w:pPr>
    </w:p>
    <w:p w14:paraId="1546C385" w14:textId="77777777" w:rsidR="00BD2638" w:rsidRDefault="00143E52">
      <w:pPr>
        <w:pStyle w:val="Corpo"/>
        <w:spacing w:line="360" w:lineRule="auto"/>
        <w:jc w:val="both"/>
        <w:rPr>
          <w:rFonts w:ascii="Times New Roman" w:eastAsia="Times New Roman" w:hAnsi="Times New Roman" w:cs="Times New Roman"/>
          <w:sz w:val="24"/>
          <w:szCs w:val="24"/>
        </w:rPr>
      </w:pPr>
      <w:r>
        <w:rPr>
          <w:rFonts w:ascii="Times New Roman" w:hAnsi="Times New Roman"/>
          <w:sz w:val="24"/>
          <w:szCs w:val="24"/>
          <w:lang w:val="nl-NL"/>
        </w:rPr>
        <w:t>Sandt-Koenderman</w:t>
      </w:r>
      <w:r>
        <w:rPr>
          <w:rFonts w:ascii="Times New Roman" w:hAnsi="Times New Roman"/>
          <w:sz w:val="24"/>
          <w:szCs w:val="24"/>
        </w:rPr>
        <w:t xml:space="preserve">, </w:t>
      </w:r>
      <w:r>
        <w:rPr>
          <w:rFonts w:ascii="Times New Roman" w:hAnsi="Times New Roman"/>
          <w:sz w:val="24"/>
          <w:szCs w:val="24"/>
          <w:lang w:val="nl-NL"/>
        </w:rPr>
        <w:t>Mieke E</w:t>
      </w:r>
      <w:r>
        <w:rPr>
          <w:rFonts w:ascii="Times New Roman" w:hAnsi="Times New Roman"/>
          <w:sz w:val="24"/>
          <w:szCs w:val="24"/>
        </w:rPr>
        <w:t xml:space="preserve">. Aphasia rehabilitation and the role of computer technology: Can we keep up with modern </w:t>
      </w:r>
      <w:proofErr w:type="gramStart"/>
      <w:r>
        <w:rPr>
          <w:rFonts w:ascii="Times New Roman" w:hAnsi="Times New Roman"/>
          <w:sz w:val="24"/>
          <w:szCs w:val="24"/>
        </w:rPr>
        <w:t>times?.</w:t>
      </w:r>
      <w:proofErr w:type="gramEnd"/>
      <w:r>
        <w:rPr>
          <w:rFonts w:ascii="Times New Roman" w:hAnsi="Times New Roman"/>
          <w:sz w:val="24"/>
          <w:szCs w:val="24"/>
        </w:rPr>
        <w:t xml:space="preserve"> International Journal of Speech-Language Pathology, 2011, </w:t>
      </w:r>
      <w:proofErr w:type="spellStart"/>
      <w:r>
        <w:rPr>
          <w:rFonts w:ascii="Times New Roman" w:hAnsi="Times New Roman"/>
          <w:sz w:val="24"/>
          <w:szCs w:val="24"/>
        </w:rPr>
        <w:t>vol</w:t>
      </w:r>
      <w:proofErr w:type="spellEnd"/>
      <w:r>
        <w:rPr>
          <w:rFonts w:ascii="Times New Roman" w:hAnsi="Times New Roman"/>
          <w:sz w:val="24"/>
          <w:szCs w:val="24"/>
        </w:rPr>
        <w:t xml:space="preserve"> 13, p.  21 - 27.</w:t>
      </w:r>
    </w:p>
    <w:p w14:paraId="56C79411" w14:textId="77777777" w:rsidR="00BD2638" w:rsidRDefault="00BD2638">
      <w:pPr>
        <w:pStyle w:val="Corpo"/>
        <w:spacing w:line="360" w:lineRule="auto"/>
        <w:jc w:val="both"/>
        <w:rPr>
          <w:rFonts w:ascii="Times New Roman" w:eastAsia="Times New Roman" w:hAnsi="Times New Roman" w:cs="Times New Roman"/>
          <w:color w:val="FF2600"/>
          <w:sz w:val="24"/>
          <w:szCs w:val="24"/>
        </w:rPr>
      </w:pPr>
    </w:p>
    <w:p w14:paraId="41882658" w14:textId="77777777" w:rsidR="00BD2638" w:rsidRPr="00143E52" w:rsidRDefault="00143E52">
      <w:pPr>
        <w:pStyle w:val="Corpo"/>
        <w:spacing w:line="360" w:lineRule="auto"/>
        <w:jc w:val="both"/>
        <w:rPr>
          <w:rFonts w:ascii="Times New Roman" w:eastAsia="Times New Roman" w:hAnsi="Times New Roman" w:cs="Times New Roman"/>
          <w:sz w:val="24"/>
          <w:szCs w:val="24"/>
          <w:lang w:val="pt-BR"/>
        </w:rPr>
      </w:pPr>
      <w:r>
        <w:rPr>
          <w:rFonts w:ascii="Times New Roman" w:hAnsi="Times New Roman"/>
          <w:sz w:val="24"/>
          <w:szCs w:val="24"/>
        </w:rPr>
        <w:t xml:space="preserve">Martins, José R. Redondo. </w:t>
      </w:r>
      <w:r w:rsidRPr="009211E8">
        <w:rPr>
          <w:rFonts w:ascii="Times New Roman" w:hAnsi="Times New Roman"/>
          <w:sz w:val="24"/>
          <w:szCs w:val="24"/>
          <w:lang w:val="pt-BR"/>
        </w:rPr>
        <w:t xml:space="preserve">Desenvolvimento de uma Aplicação Multimídia como Ferramenta Terapêutica. </w:t>
      </w:r>
      <w:r w:rsidRPr="00143E52">
        <w:rPr>
          <w:rFonts w:ascii="Times New Roman" w:hAnsi="Times New Roman"/>
          <w:sz w:val="24"/>
          <w:szCs w:val="24"/>
          <w:lang w:val="pt-BR"/>
        </w:rPr>
        <w:t>Universidade Nova de Lisboa, 2011.</w:t>
      </w:r>
    </w:p>
    <w:p w14:paraId="1F33D377" w14:textId="77777777" w:rsidR="00BD2638" w:rsidRPr="00143E52" w:rsidRDefault="00BD2638">
      <w:pPr>
        <w:pStyle w:val="Corpo"/>
        <w:spacing w:line="360" w:lineRule="auto"/>
        <w:jc w:val="both"/>
        <w:rPr>
          <w:rFonts w:ascii="Times New Roman" w:eastAsia="Times New Roman" w:hAnsi="Times New Roman" w:cs="Times New Roman"/>
          <w:sz w:val="24"/>
          <w:szCs w:val="24"/>
          <w:lang w:val="pt-BR"/>
        </w:rPr>
      </w:pPr>
    </w:p>
    <w:p w14:paraId="22443960" w14:textId="77777777" w:rsidR="00BD2638" w:rsidRPr="009211E8" w:rsidRDefault="00143E52">
      <w:pPr>
        <w:pStyle w:val="Corpo"/>
        <w:spacing w:line="360" w:lineRule="auto"/>
        <w:jc w:val="both"/>
        <w:rPr>
          <w:rFonts w:ascii="Times New Roman" w:eastAsia="Times New Roman" w:hAnsi="Times New Roman" w:cs="Times New Roman"/>
          <w:sz w:val="24"/>
          <w:szCs w:val="24"/>
          <w:lang w:val="pt-BR"/>
        </w:rPr>
      </w:pPr>
      <w:r w:rsidRPr="00143E52">
        <w:rPr>
          <w:rFonts w:ascii="Times New Roman" w:hAnsi="Times New Roman"/>
          <w:sz w:val="24"/>
          <w:szCs w:val="24"/>
          <w:lang w:val="pt-BR"/>
        </w:rPr>
        <w:t xml:space="preserve">Spinelli et al. Terapia de Linguagem em Afasia. </w:t>
      </w:r>
      <w:r w:rsidRPr="009211E8">
        <w:rPr>
          <w:rFonts w:ascii="Times New Roman" w:hAnsi="Times New Roman"/>
          <w:sz w:val="24"/>
          <w:szCs w:val="24"/>
          <w:lang w:val="pt-BR"/>
        </w:rPr>
        <w:t>Escola Paulista de Medicina, 1976.</w:t>
      </w:r>
    </w:p>
    <w:p w14:paraId="2E59D3BE" w14:textId="77777777" w:rsidR="00BD2638" w:rsidRPr="009211E8" w:rsidRDefault="00BD2638">
      <w:pPr>
        <w:pStyle w:val="Corpo"/>
        <w:spacing w:line="360" w:lineRule="auto"/>
        <w:jc w:val="both"/>
        <w:rPr>
          <w:rFonts w:ascii="Times New Roman" w:eastAsia="Times New Roman" w:hAnsi="Times New Roman" w:cs="Times New Roman"/>
          <w:color w:val="FF2600"/>
          <w:sz w:val="24"/>
          <w:szCs w:val="24"/>
          <w:lang w:val="pt-BR"/>
        </w:rPr>
      </w:pPr>
    </w:p>
    <w:p w14:paraId="471CFEE2" w14:textId="77777777" w:rsidR="00BD2638" w:rsidRPr="009211E8" w:rsidRDefault="00143E52">
      <w:pPr>
        <w:pStyle w:val="Corpo"/>
        <w:spacing w:line="360" w:lineRule="auto"/>
        <w:jc w:val="both"/>
        <w:rPr>
          <w:rFonts w:ascii="Times New Roman" w:eastAsia="Times New Roman" w:hAnsi="Times New Roman" w:cs="Times New Roman"/>
          <w:sz w:val="24"/>
          <w:szCs w:val="24"/>
          <w:lang w:val="pt-BR"/>
        </w:rPr>
      </w:pPr>
      <w:proofErr w:type="spellStart"/>
      <w:r w:rsidRPr="009211E8">
        <w:rPr>
          <w:rFonts w:ascii="Times New Roman" w:hAnsi="Times New Roman"/>
          <w:sz w:val="24"/>
          <w:szCs w:val="24"/>
          <w:lang w:val="pt-BR"/>
        </w:rPr>
        <w:t>Ardila</w:t>
      </w:r>
      <w:proofErr w:type="spellEnd"/>
      <w:r w:rsidRPr="009211E8">
        <w:rPr>
          <w:rFonts w:ascii="Times New Roman" w:hAnsi="Times New Roman"/>
          <w:sz w:val="24"/>
          <w:szCs w:val="24"/>
          <w:lang w:val="pt-BR"/>
        </w:rPr>
        <w:t xml:space="preserve">, Alfredo. </w:t>
      </w:r>
      <w:proofErr w:type="spellStart"/>
      <w:r w:rsidRPr="009211E8">
        <w:rPr>
          <w:rFonts w:ascii="Times New Roman" w:hAnsi="Times New Roman"/>
          <w:sz w:val="24"/>
          <w:szCs w:val="24"/>
          <w:lang w:val="pt-BR"/>
        </w:rPr>
        <w:t>Las</w:t>
      </w:r>
      <w:proofErr w:type="spellEnd"/>
      <w:r w:rsidRPr="009211E8">
        <w:rPr>
          <w:rFonts w:ascii="Times New Roman" w:hAnsi="Times New Roman"/>
          <w:sz w:val="24"/>
          <w:szCs w:val="24"/>
          <w:lang w:val="pt-BR"/>
        </w:rPr>
        <w:t xml:space="preserve"> Afasias. Primeira edição. Guadalajara, </w:t>
      </w:r>
      <w:proofErr w:type="spellStart"/>
      <w:r w:rsidRPr="009211E8">
        <w:rPr>
          <w:rFonts w:ascii="Times New Roman" w:hAnsi="Times New Roman"/>
          <w:sz w:val="24"/>
          <w:szCs w:val="24"/>
          <w:lang w:val="pt-BR"/>
        </w:rPr>
        <w:t>Universidad</w:t>
      </w:r>
      <w:proofErr w:type="spellEnd"/>
      <w:r w:rsidRPr="009211E8">
        <w:rPr>
          <w:rFonts w:ascii="Times New Roman" w:hAnsi="Times New Roman"/>
          <w:sz w:val="24"/>
          <w:szCs w:val="24"/>
          <w:lang w:val="pt-BR"/>
        </w:rPr>
        <w:t xml:space="preserve"> de Guadalajara; 2005; p. 280 - 292.</w:t>
      </w:r>
    </w:p>
    <w:p w14:paraId="3E6AFC4B" w14:textId="77777777" w:rsidR="00BD2638" w:rsidRPr="009211E8" w:rsidRDefault="00BD2638">
      <w:pPr>
        <w:pStyle w:val="Corpo"/>
        <w:spacing w:line="360" w:lineRule="auto"/>
        <w:jc w:val="both"/>
        <w:rPr>
          <w:rFonts w:ascii="Times New Roman" w:eastAsia="Times New Roman" w:hAnsi="Times New Roman" w:cs="Times New Roman"/>
          <w:color w:val="FF2600"/>
          <w:sz w:val="24"/>
          <w:szCs w:val="24"/>
          <w:lang w:val="pt-BR"/>
        </w:rPr>
      </w:pPr>
    </w:p>
    <w:p w14:paraId="295D9B12" w14:textId="77777777" w:rsidR="00BD2638" w:rsidRPr="009211E8" w:rsidRDefault="00143E52">
      <w:pPr>
        <w:pStyle w:val="Corpo"/>
        <w:spacing w:line="360" w:lineRule="auto"/>
        <w:jc w:val="both"/>
        <w:rPr>
          <w:rFonts w:ascii="Times New Roman" w:eastAsia="Times New Roman" w:hAnsi="Times New Roman" w:cs="Times New Roman"/>
          <w:sz w:val="24"/>
          <w:szCs w:val="24"/>
          <w:lang w:val="pt-BR"/>
        </w:rPr>
      </w:pPr>
      <w:proofErr w:type="spellStart"/>
      <w:r w:rsidRPr="009211E8">
        <w:rPr>
          <w:rFonts w:ascii="Times New Roman" w:hAnsi="Times New Roman"/>
          <w:sz w:val="24"/>
          <w:szCs w:val="24"/>
          <w:lang w:val="pt-BR"/>
        </w:rPr>
        <w:t>Jakubovicz</w:t>
      </w:r>
      <w:proofErr w:type="spellEnd"/>
      <w:r w:rsidRPr="009211E8">
        <w:rPr>
          <w:rFonts w:ascii="Times New Roman" w:hAnsi="Times New Roman"/>
          <w:sz w:val="24"/>
          <w:szCs w:val="24"/>
          <w:lang w:val="pt-BR"/>
        </w:rPr>
        <w:t xml:space="preserve">, Regina. Teste de Reabilitação das Afasias. Rio de Janeiro. Edição 3, Rio de Janeiro, </w:t>
      </w:r>
      <w:proofErr w:type="spellStart"/>
      <w:r w:rsidRPr="009211E8">
        <w:rPr>
          <w:rFonts w:ascii="Times New Roman" w:hAnsi="Times New Roman"/>
          <w:sz w:val="24"/>
          <w:szCs w:val="24"/>
          <w:lang w:val="pt-BR"/>
        </w:rPr>
        <w:t>Revinter</w:t>
      </w:r>
      <w:proofErr w:type="spellEnd"/>
      <w:r w:rsidRPr="009211E8">
        <w:rPr>
          <w:rFonts w:ascii="Times New Roman" w:hAnsi="Times New Roman"/>
          <w:sz w:val="24"/>
          <w:szCs w:val="24"/>
          <w:lang w:val="pt-BR"/>
        </w:rPr>
        <w:t>; 2014; p. 45</w:t>
      </w:r>
    </w:p>
    <w:p w14:paraId="0712C281" w14:textId="77777777" w:rsidR="00BD2638" w:rsidRPr="009211E8" w:rsidRDefault="00BD2638">
      <w:pPr>
        <w:pStyle w:val="Corpo"/>
        <w:spacing w:line="360" w:lineRule="auto"/>
        <w:jc w:val="both"/>
        <w:rPr>
          <w:rFonts w:ascii="Times New Roman" w:eastAsia="Times New Roman" w:hAnsi="Times New Roman" w:cs="Times New Roman"/>
          <w:color w:val="FF2600"/>
          <w:sz w:val="24"/>
          <w:szCs w:val="24"/>
          <w:lang w:val="pt-BR"/>
        </w:rPr>
      </w:pPr>
    </w:p>
    <w:p w14:paraId="75BC94D8" w14:textId="77777777" w:rsidR="00BD2638" w:rsidRPr="009211E8" w:rsidRDefault="00BD2638">
      <w:pPr>
        <w:pStyle w:val="Corpo"/>
        <w:spacing w:line="360" w:lineRule="auto"/>
        <w:jc w:val="both"/>
        <w:rPr>
          <w:rFonts w:ascii="Times New Roman" w:eastAsia="Times New Roman" w:hAnsi="Times New Roman" w:cs="Times New Roman"/>
          <w:color w:val="FF2600"/>
          <w:sz w:val="24"/>
          <w:szCs w:val="24"/>
          <w:lang w:val="pt-BR"/>
        </w:rPr>
      </w:pPr>
    </w:p>
    <w:p w14:paraId="5EA71555" w14:textId="77777777" w:rsidR="00BD2638" w:rsidRPr="009211E8" w:rsidRDefault="00BD2638">
      <w:pPr>
        <w:pStyle w:val="Corpo"/>
        <w:spacing w:line="360" w:lineRule="auto"/>
        <w:jc w:val="both"/>
        <w:rPr>
          <w:rFonts w:ascii="Times New Roman" w:eastAsia="Times New Roman" w:hAnsi="Times New Roman" w:cs="Times New Roman"/>
          <w:color w:val="FF2600"/>
          <w:sz w:val="24"/>
          <w:szCs w:val="24"/>
          <w:lang w:val="pt-BR"/>
        </w:rPr>
      </w:pPr>
    </w:p>
    <w:p w14:paraId="4AEA4940" w14:textId="77777777" w:rsidR="00BD2638" w:rsidRPr="009211E8" w:rsidRDefault="00BD2638">
      <w:pPr>
        <w:pStyle w:val="Corpo"/>
        <w:spacing w:line="360" w:lineRule="auto"/>
        <w:jc w:val="both"/>
        <w:rPr>
          <w:rFonts w:ascii="Times New Roman" w:eastAsia="Times New Roman" w:hAnsi="Times New Roman" w:cs="Times New Roman"/>
          <w:color w:val="FF2600"/>
          <w:sz w:val="24"/>
          <w:szCs w:val="24"/>
          <w:lang w:val="pt-BR"/>
        </w:rPr>
      </w:pPr>
    </w:p>
    <w:p w14:paraId="19090142" w14:textId="77777777" w:rsidR="00BD2638" w:rsidRPr="009211E8" w:rsidRDefault="00BD2638">
      <w:pPr>
        <w:pStyle w:val="Corpo"/>
        <w:spacing w:line="360" w:lineRule="auto"/>
        <w:jc w:val="both"/>
        <w:rPr>
          <w:rFonts w:ascii="Times New Roman" w:eastAsia="Times New Roman" w:hAnsi="Times New Roman" w:cs="Times New Roman"/>
          <w:color w:val="FF2600"/>
          <w:sz w:val="24"/>
          <w:szCs w:val="24"/>
          <w:lang w:val="pt-BR"/>
        </w:rPr>
      </w:pPr>
    </w:p>
    <w:p w14:paraId="0981EEC3" w14:textId="77777777" w:rsidR="00BD2638" w:rsidRPr="009211E8" w:rsidRDefault="00143E52">
      <w:pPr>
        <w:pStyle w:val="Corpo"/>
        <w:rPr>
          <w:rFonts w:ascii="Helvetica Neue" w:eastAsia="Helvetica Neue" w:hAnsi="Helvetica Neue" w:cs="Helvetica Neue"/>
          <w:color w:val="FF5F5D"/>
          <w:lang w:val="pt-BR"/>
        </w:rPr>
      </w:pPr>
      <w:r w:rsidRPr="009211E8">
        <w:rPr>
          <w:rFonts w:ascii="Helvetica Neue" w:hAnsi="Helvetica Neue"/>
          <w:color w:val="FF5F5D"/>
          <w:lang w:val="pt-BR"/>
        </w:rPr>
        <w:t xml:space="preserve">[1] </w:t>
      </w:r>
      <w:hyperlink r:id="rId35" w:history="1">
        <w:r>
          <w:rPr>
            <w:rStyle w:val="Link"/>
            <w:rFonts w:ascii="Helvetica Neue" w:hAnsi="Helvetica Neue"/>
            <w:color w:val="FF5F5D"/>
            <w:lang w:val="pt-PT"/>
          </w:rPr>
          <w:t>https://www.significados.com.br/kanban/</w:t>
        </w:r>
      </w:hyperlink>
    </w:p>
    <w:p w14:paraId="58B161A4" w14:textId="77777777" w:rsidR="00BD2638" w:rsidRPr="009211E8" w:rsidRDefault="00143E52">
      <w:pPr>
        <w:pStyle w:val="Corpo"/>
        <w:rPr>
          <w:rFonts w:ascii="Helvetica Neue" w:eastAsia="Helvetica Neue" w:hAnsi="Helvetica Neue" w:cs="Helvetica Neue"/>
          <w:color w:val="FF5F5D"/>
          <w:lang w:val="pt-BR"/>
        </w:rPr>
      </w:pPr>
      <w:r w:rsidRPr="009211E8">
        <w:rPr>
          <w:rFonts w:ascii="Helvetica Neue" w:hAnsi="Helvetica Neue"/>
          <w:color w:val="FF5F5D"/>
          <w:lang w:val="pt-BR"/>
        </w:rPr>
        <w:t xml:space="preserve">[2] </w:t>
      </w:r>
      <w:proofErr w:type="spellStart"/>
      <w:r w:rsidRPr="009211E8">
        <w:rPr>
          <w:rFonts w:ascii="Helvetica Neue" w:hAnsi="Helvetica Neue"/>
          <w:color w:val="FF5F5D"/>
          <w:lang w:val="pt-BR"/>
        </w:rPr>
        <w:t>Kanban</w:t>
      </w:r>
      <w:proofErr w:type="spellEnd"/>
      <w:r w:rsidRPr="009211E8">
        <w:rPr>
          <w:rFonts w:ascii="Helvetica Neue" w:hAnsi="Helvetica Neue"/>
          <w:color w:val="FF5F5D"/>
          <w:lang w:val="pt-BR"/>
        </w:rPr>
        <w:t xml:space="preserve"> em 10 passos - </w:t>
      </w:r>
      <w:proofErr w:type="spellStart"/>
      <w:r w:rsidRPr="009211E8">
        <w:rPr>
          <w:rFonts w:ascii="Helvetica Neue" w:hAnsi="Helvetica Neue"/>
          <w:color w:val="FF5F5D"/>
          <w:lang w:val="pt-BR"/>
        </w:rPr>
        <w:t>Josper</w:t>
      </w:r>
      <w:proofErr w:type="spellEnd"/>
      <w:r w:rsidRPr="009211E8">
        <w:rPr>
          <w:rFonts w:ascii="Helvetica Neue" w:hAnsi="Helvetica Neue"/>
          <w:color w:val="FF5F5D"/>
          <w:lang w:val="pt-BR"/>
        </w:rPr>
        <w:t xml:space="preserve"> </w:t>
      </w:r>
      <w:proofErr w:type="spellStart"/>
      <w:r w:rsidRPr="009211E8">
        <w:rPr>
          <w:rFonts w:ascii="Helvetica Neue" w:hAnsi="Helvetica Neue"/>
          <w:color w:val="FF5F5D"/>
          <w:lang w:val="pt-BR"/>
        </w:rPr>
        <w:t>Boeg</w:t>
      </w:r>
      <w:proofErr w:type="spellEnd"/>
      <w:r w:rsidRPr="009211E8">
        <w:rPr>
          <w:rFonts w:ascii="Helvetica Neue" w:hAnsi="Helvetica Neue"/>
          <w:color w:val="FF5F5D"/>
          <w:lang w:val="pt-BR"/>
        </w:rPr>
        <w:t xml:space="preserve"> - </w:t>
      </w:r>
      <w:proofErr w:type="spellStart"/>
      <w:r w:rsidRPr="009211E8">
        <w:rPr>
          <w:rFonts w:ascii="Helvetica Neue" w:hAnsi="Helvetica Neue"/>
          <w:color w:val="FF5F5D"/>
          <w:lang w:val="pt-BR"/>
        </w:rPr>
        <w:t>InfoQ</w:t>
      </w:r>
      <w:proofErr w:type="spellEnd"/>
    </w:p>
    <w:p w14:paraId="27FBB043" w14:textId="77777777" w:rsidR="00BD2638" w:rsidRPr="009211E8" w:rsidRDefault="00143E52">
      <w:pPr>
        <w:pStyle w:val="Corpo"/>
        <w:rPr>
          <w:rFonts w:ascii="Helvetica Neue" w:eastAsia="Helvetica Neue" w:hAnsi="Helvetica Neue" w:cs="Helvetica Neue"/>
          <w:color w:val="FF5F5D"/>
          <w:lang w:val="pt-BR"/>
        </w:rPr>
      </w:pPr>
      <w:r w:rsidRPr="009211E8">
        <w:rPr>
          <w:rFonts w:ascii="Helvetica Neue" w:hAnsi="Helvetica Neue"/>
          <w:color w:val="FF5F5D"/>
          <w:lang w:val="pt-BR"/>
        </w:rPr>
        <w:t xml:space="preserve">[3] </w:t>
      </w:r>
      <w:hyperlink r:id="rId36" w:history="1">
        <w:r w:rsidRPr="009211E8">
          <w:rPr>
            <w:rStyle w:val="Link"/>
            <w:rFonts w:ascii="Helvetica Neue" w:hAnsi="Helvetica Neue"/>
            <w:color w:val="FF5F5D"/>
            <w:lang w:val="pt-BR"/>
          </w:rPr>
          <w:t>https://www.digite.com/kanban/what-is-kanban/</w:t>
        </w:r>
      </w:hyperlink>
    </w:p>
    <w:p w14:paraId="7DA5D274" w14:textId="77777777" w:rsidR="00BD2638" w:rsidRPr="009211E8" w:rsidRDefault="00143E52">
      <w:pPr>
        <w:pStyle w:val="Corpo"/>
        <w:rPr>
          <w:rFonts w:ascii="Helvetica Neue" w:eastAsia="Helvetica Neue" w:hAnsi="Helvetica Neue" w:cs="Helvetica Neue"/>
          <w:color w:val="FF5F5D"/>
          <w:lang w:val="pt-BR"/>
        </w:rPr>
      </w:pPr>
      <w:r w:rsidRPr="009211E8">
        <w:rPr>
          <w:rFonts w:ascii="Helvetica Neue" w:hAnsi="Helvetica Neue"/>
          <w:color w:val="FF5F5D"/>
          <w:lang w:val="pt-BR"/>
        </w:rPr>
        <w:t xml:space="preserve">[4] </w:t>
      </w:r>
      <w:hyperlink r:id="rId37" w:history="1">
        <w:r w:rsidRPr="009211E8">
          <w:rPr>
            <w:rStyle w:val="Link"/>
            <w:rFonts w:ascii="Helvetica Neue" w:hAnsi="Helvetica Neue"/>
            <w:color w:val="FF5F5D"/>
            <w:lang w:val="pt-BR"/>
          </w:rPr>
          <w:t>https://leankit.com/learn/kanban/what-is-kanban/</w:t>
        </w:r>
      </w:hyperlink>
    </w:p>
    <w:p w14:paraId="5D879D5B" w14:textId="77777777" w:rsidR="00BD2638" w:rsidRPr="009211E8" w:rsidRDefault="00143E52">
      <w:pPr>
        <w:pStyle w:val="Corpo"/>
        <w:rPr>
          <w:rFonts w:ascii="Helvetica Neue" w:eastAsia="Helvetica Neue" w:hAnsi="Helvetica Neue" w:cs="Helvetica Neue"/>
          <w:color w:val="FF5F5D"/>
          <w:lang w:val="pt-BR"/>
        </w:rPr>
      </w:pPr>
      <w:r w:rsidRPr="009211E8">
        <w:rPr>
          <w:rFonts w:ascii="Helvetica Neue" w:hAnsi="Helvetica Neue"/>
          <w:color w:val="FF5F5D"/>
          <w:lang w:val="pt-BR"/>
        </w:rPr>
        <w:t xml:space="preserve">[5] </w:t>
      </w:r>
      <w:hyperlink r:id="rId38" w:history="1">
        <w:r>
          <w:rPr>
            <w:rStyle w:val="Link"/>
            <w:rFonts w:ascii="Helvetica Neue" w:hAnsi="Helvetica Neue"/>
            <w:color w:val="FF5F5D"/>
            <w:lang w:val="pt-PT"/>
          </w:rPr>
          <w:t>https://www.administradores.com.br/artigos/carreira/just-in-time-e-o-kanban-uma-abordagem-sobre-os-sistemas-puxados-de-producao/54249/</w:t>
        </w:r>
      </w:hyperlink>
    </w:p>
    <w:p w14:paraId="36AC9795" w14:textId="77777777" w:rsidR="00BD2638" w:rsidRPr="009211E8" w:rsidRDefault="00143E52">
      <w:pPr>
        <w:pStyle w:val="Corpo"/>
        <w:rPr>
          <w:rFonts w:ascii="Helvetica Neue" w:eastAsia="Helvetica Neue" w:hAnsi="Helvetica Neue" w:cs="Helvetica Neue"/>
          <w:color w:val="FF5F5D"/>
          <w:lang w:val="pt-BR"/>
        </w:rPr>
      </w:pPr>
      <w:r w:rsidRPr="009211E8">
        <w:rPr>
          <w:rFonts w:ascii="Helvetica Neue" w:hAnsi="Helvetica Neue"/>
          <w:color w:val="FF5F5D"/>
          <w:lang w:val="pt-BR"/>
        </w:rPr>
        <w:t xml:space="preserve">[6] </w:t>
      </w:r>
      <w:hyperlink r:id="rId39" w:history="1">
        <w:r>
          <w:rPr>
            <w:rStyle w:val="Link"/>
            <w:rFonts w:ascii="Helvetica Neue" w:hAnsi="Helvetica Neue"/>
            <w:color w:val="FF5F5D"/>
            <w:lang w:val="pt-PT"/>
          </w:rPr>
          <w:t>http://blog.geekhunter.com.br/tudo-que-voce-precisa-saber-sobre-agile-scrum-e-kanban/</w:t>
        </w:r>
      </w:hyperlink>
    </w:p>
    <w:p w14:paraId="163FFBB5" w14:textId="77777777" w:rsidR="00BD2638" w:rsidRPr="009211E8" w:rsidRDefault="00143E52">
      <w:pPr>
        <w:pStyle w:val="Corpo"/>
        <w:rPr>
          <w:rFonts w:ascii="Helvetica Neue" w:eastAsia="Helvetica Neue" w:hAnsi="Helvetica Neue" w:cs="Helvetica Neue"/>
          <w:color w:val="FF5F5D"/>
          <w:lang w:val="pt-BR"/>
        </w:rPr>
      </w:pPr>
      <w:r w:rsidRPr="009211E8">
        <w:rPr>
          <w:rFonts w:ascii="Helvetica Neue" w:hAnsi="Helvetica Neue"/>
          <w:color w:val="FF5F5D"/>
          <w:lang w:val="pt-BR"/>
        </w:rPr>
        <w:t xml:space="preserve">[7] </w:t>
      </w:r>
      <w:hyperlink r:id="rId40" w:history="1">
        <w:r>
          <w:rPr>
            <w:rStyle w:val="Link"/>
            <w:rFonts w:ascii="Helvetica Neue" w:hAnsi="Helvetica Neue"/>
            <w:color w:val="FF5F5D"/>
            <w:lang w:val="pt-PT"/>
          </w:rPr>
          <w:t>http://www.techoje.com.br/site/techoje/categoria/detalhe_artigo/1878</w:t>
        </w:r>
      </w:hyperlink>
    </w:p>
    <w:p w14:paraId="2FA81AA8" w14:textId="77777777" w:rsidR="00BD2638" w:rsidRPr="009211E8" w:rsidRDefault="00BD2638">
      <w:pPr>
        <w:pStyle w:val="Corpo"/>
        <w:rPr>
          <w:rFonts w:ascii="Helvetica Neue" w:eastAsia="Helvetica Neue" w:hAnsi="Helvetica Neue" w:cs="Helvetica Neue"/>
          <w:color w:val="FF5F5D"/>
          <w:lang w:val="pt-BR"/>
        </w:rPr>
      </w:pPr>
    </w:p>
    <w:p w14:paraId="5F1378F2" w14:textId="77777777" w:rsidR="00BD2638" w:rsidRPr="009211E8" w:rsidRDefault="00BD2638">
      <w:pPr>
        <w:pStyle w:val="Corpo"/>
        <w:rPr>
          <w:rFonts w:ascii="Helvetica Neue" w:eastAsia="Helvetica Neue" w:hAnsi="Helvetica Neue" w:cs="Helvetica Neue"/>
          <w:color w:val="FF5F5D"/>
          <w:lang w:val="pt-BR"/>
        </w:rPr>
      </w:pPr>
    </w:p>
    <w:p w14:paraId="0913B48F" w14:textId="77777777" w:rsidR="00BD2638" w:rsidRPr="009211E8" w:rsidRDefault="00BD2638">
      <w:pPr>
        <w:pStyle w:val="Corpo"/>
        <w:rPr>
          <w:rFonts w:ascii="Helvetica Neue" w:eastAsia="Helvetica Neue" w:hAnsi="Helvetica Neue" w:cs="Helvetica Neue"/>
          <w:color w:val="FF5F5D"/>
          <w:lang w:val="pt-BR"/>
        </w:rPr>
      </w:pPr>
    </w:p>
    <w:p w14:paraId="540280DA" w14:textId="77777777" w:rsidR="00BD2638" w:rsidRPr="009211E8" w:rsidRDefault="00BD2638">
      <w:pPr>
        <w:pStyle w:val="Corpo"/>
        <w:spacing w:line="360" w:lineRule="auto"/>
        <w:jc w:val="both"/>
        <w:rPr>
          <w:rFonts w:ascii="Times New Roman" w:eastAsia="Times New Roman" w:hAnsi="Times New Roman" w:cs="Times New Roman"/>
          <w:color w:val="FF2600"/>
          <w:sz w:val="24"/>
          <w:szCs w:val="24"/>
          <w:lang w:val="pt-BR"/>
        </w:rPr>
      </w:pPr>
    </w:p>
    <w:p w14:paraId="7F162028" w14:textId="77777777" w:rsidR="00BD2638" w:rsidRPr="009211E8" w:rsidRDefault="00BD2638">
      <w:pPr>
        <w:pStyle w:val="Corpo"/>
        <w:spacing w:line="360" w:lineRule="auto"/>
        <w:jc w:val="both"/>
        <w:rPr>
          <w:rFonts w:ascii="Times New Roman" w:eastAsia="Times New Roman" w:hAnsi="Times New Roman" w:cs="Times New Roman"/>
          <w:color w:val="FF2600"/>
          <w:sz w:val="24"/>
          <w:szCs w:val="24"/>
          <w:lang w:val="pt-BR"/>
        </w:rPr>
      </w:pPr>
    </w:p>
    <w:p w14:paraId="0EDC8D21" w14:textId="77777777" w:rsidR="00BD2638" w:rsidRPr="009211E8" w:rsidRDefault="00BD2638">
      <w:pPr>
        <w:pStyle w:val="Corpo"/>
        <w:spacing w:line="360" w:lineRule="auto"/>
        <w:jc w:val="both"/>
        <w:rPr>
          <w:rFonts w:ascii="Times New Roman" w:eastAsia="Times New Roman" w:hAnsi="Times New Roman" w:cs="Times New Roman"/>
          <w:color w:val="FF2600"/>
          <w:sz w:val="24"/>
          <w:szCs w:val="24"/>
          <w:lang w:val="pt-BR"/>
        </w:rPr>
      </w:pPr>
    </w:p>
    <w:p w14:paraId="3E1EE25C" w14:textId="77777777" w:rsidR="00BD2638" w:rsidRPr="009211E8" w:rsidRDefault="00BD2638">
      <w:pPr>
        <w:pStyle w:val="Corpo"/>
        <w:spacing w:line="360" w:lineRule="auto"/>
        <w:jc w:val="both"/>
        <w:rPr>
          <w:rFonts w:ascii="Times New Roman" w:eastAsia="Times New Roman" w:hAnsi="Times New Roman" w:cs="Times New Roman"/>
          <w:color w:val="FF2600"/>
          <w:sz w:val="24"/>
          <w:szCs w:val="24"/>
          <w:lang w:val="pt-BR"/>
        </w:rPr>
      </w:pPr>
    </w:p>
    <w:p w14:paraId="41DEC62D" w14:textId="77777777" w:rsidR="00BD2638" w:rsidRPr="009211E8" w:rsidRDefault="00BD2638">
      <w:pPr>
        <w:pStyle w:val="Corpo"/>
        <w:spacing w:line="360" w:lineRule="auto"/>
        <w:jc w:val="both"/>
        <w:rPr>
          <w:rFonts w:ascii="Times New Roman" w:eastAsia="Times New Roman" w:hAnsi="Times New Roman" w:cs="Times New Roman"/>
          <w:color w:val="FF2600"/>
          <w:sz w:val="24"/>
          <w:szCs w:val="24"/>
          <w:lang w:val="pt-BR"/>
        </w:rPr>
      </w:pPr>
    </w:p>
    <w:p w14:paraId="1A6595A0" w14:textId="77777777" w:rsidR="00BD2638" w:rsidRPr="009211E8" w:rsidRDefault="00BD2638">
      <w:pPr>
        <w:pStyle w:val="Corpo"/>
        <w:spacing w:line="360" w:lineRule="auto"/>
        <w:jc w:val="both"/>
        <w:rPr>
          <w:rFonts w:ascii="Times New Roman" w:eastAsia="Times New Roman" w:hAnsi="Times New Roman" w:cs="Times New Roman"/>
          <w:color w:val="FF2600"/>
          <w:sz w:val="24"/>
          <w:szCs w:val="24"/>
          <w:lang w:val="pt-BR"/>
        </w:rPr>
      </w:pPr>
    </w:p>
    <w:p w14:paraId="4629D678" w14:textId="77777777" w:rsidR="00BD2638" w:rsidRPr="009211E8" w:rsidRDefault="00BD2638">
      <w:pPr>
        <w:pStyle w:val="Corpo"/>
        <w:spacing w:line="360" w:lineRule="auto"/>
        <w:jc w:val="both"/>
        <w:rPr>
          <w:rFonts w:ascii="Times New Roman" w:eastAsia="Times New Roman" w:hAnsi="Times New Roman" w:cs="Times New Roman"/>
          <w:color w:val="FF2600"/>
          <w:sz w:val="24"/>
          <w:szCs w:val="24"/>
          <w:lang w:val="pt-BR"/>
        </w:rPr>
      </w:pPr>
    </w:p>
    <w:p w14:paraId="4E158E0A"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2BF6E44F"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39A179E6"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02CE462C"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3E66C2C0"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074A2582" w14:textId="77777777" w:rsidR="00BD2638" w:rsidRPr="009211E8" w:rsidRDefault="00BD2638">
      <w:pPr>
        <w:pStyle w:val="Corpo"/>
        <w:spacing w:line="360" w:lineRule="auto"/>
        <w:ind w:firstLine="1134"/>
        <w:jc w:val="both"/>
        <w:rPr>
          <w:rFonts w:ascii="Times New Roman" w:eastAsia="Times New Roman" w:hAnsi="Times New Roman" w:cs="Times New Roman"/>
          <w:sz w:val="24"/>
          <w:szCs w:val="24"/>
          <w:lang w:val="pt-BR"/>
        </w:rPr>
      </w:pPr>
    </w:p>
    <w:p w14:paraId="428DA9F8" w14:textId="77777777" w:rsidR="00BD2638" w:rsidRPr="009211E8" w:rsidRDefault="00BD2638">
      <w:pPr>
        <w:pStyle w:val="Corpo"/>
        <w:spacing w:line="360" w:lineRule="auto"/>
        <w:jc w:val="both"/>
        <w:rPr>
          <w:rFonts w:ascii="Times New Roman" w:eastAsia="Times New Roman" w:hAnsi="Times New Roman" w:cs="Times New Roman"/>
          <w:sz w:val="24"/>
          <w:szCs w:val="24"/>
          <w:lang w:val="pt-BR"/>
        </w:rPr>
      </w:pPr>
    </w:p>
    <w:p w14:paraId="4FBE5C58" w14:textId="77777777" w:rsidR="00BD2638" w:rsidRPr="009211E8" w:rsidRDefault="00143E52">
      <w:pPr>
        <w:pStyle w:val="Corpo"/>
        <w:spacing w:line="360" w:lineRule="auto"/>
        <w:jc w:val="both"/>
        <w:rPr>
          <w:lang w:val="pt-BR"/>
        </w:rPr>
      </w:pPr>
      <w:r w:rsidRPr="009211E8">
        <w:rPr>
          <w:rFonts w:ascii="Times New Roman" w:hAnsi="Times New Roman"/>
          <w:sz w:val="24"/>
          <w:szCs w:val="24"/>
          <w:lang w:val="pt-BR"/>
        </w:rPr>
        <w:t xml:space="preserve"> </w:t>
      </w:r>
    </w:p>
    <w:sectPr w:rsidR="00BD2638" w:rsidRPr="009211E8">
      <w:headerReference w:type="default" r:id="rId41"/>
      <w:footerReference w:type="default" r:id="rId42"/>
      <w:pgSz w:w="11906" w:h="16838"/>
      <w:pgMar w:top="1417" w:right="1701" w:bottom="1417" w:left="1701" w:header="709" w:footer="850" w:gutter="0"/>
      <w:pgNumType w:start="6"/>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lizamarysouza@gmail.com" w:date="2018-04-08T22:12:00Z" w:initials="e">
    <w:p w14:paraId="39E00F15" w14:textId="77777777" w:rsidR="00F16882" w:rsidRDefault="00F16882">
      <w:pPr>
        <w:pStyle w:val="Textodecomentrio"/>
      </w:pPr>
      <w:r>
        <w:rPr>
          <w:rStyle w:val="Refdecomentrio"/>
        </w:rPr>
        <w:annotationRef/>
      </w:r>
      <w:proofErr w:type="spellStart"/>
      <w:r>
        <w:t>Precisa</w:t>
      </w:r>
      <w:proofErr w:type="spellEnd"/>
      <w:r>
        <w:t xml:space="preserve"> </w:t>
      </w:r>
      <w:proofErr w:type="spellStart"/>
      <w:r>
        <w:t>atualizar</w:t>
      </w:r>
      <w:proofErr w:type="spellEnd"/>
    </w:p>
  </w:comment>
  <w:comment w:id="1" w:author="elizamarysouza@gmail.com" w:date="2018-04-08T22:20:00Z" w:initials="e">
    <w:p w14:paraId="63AF7EAE" w14:textId="77777777" w:rsidR="00F16882" w:rsidRPr="00DC649F" w:rsidRDefault="00F16882">
      <w:pPr>
        <w:pStyle w:val="Textodecomentrio"/>
        <w:rPr>
          <w:lang w:val="pt-BR"/>
        </w:rPr>
      </w:pPr>
      <w:r>
        <w:rPr>
          <w:rStyle w:val="Refdecomentrio"/>
        </w:rPr>
        <w:annotationRef/>
      </w:r>
      <w:r w:rsidRPr="00DC649F">
        <w:rPr>
          <w:lang w:val="pt-BR"/>
        </w:rPr>
        <w:t>Aqui precisa melhorar se</w:t>
      </w:r>
      <w:r>
        <w:rPr>
          <w:lang w:val="pt-BR"/>
        </w:rPr>
        <w:t>guir o resumo padrão:</w:t>
      </w:r>
    </w:p>
    <w:p w14:paraId="5E9BC22F" w14:textId="77777777" w:rsidR="00F16882" w:rsidRPr="00DC649F" w:rsidRDefault="00F16882" w:rsidP="00DC649F">
      <w:pPr>
        <w:pStyle w:val="Textodecomentrio"/>
        <w:numPr>
          <w:ilvl w:val="0"/>
          <w:numId w:val="7"/>
        </w:numPr>
        <w:rPr>
          <w:lang w:val="pt-BR"/>
        </w:rPr>
      </w:pPr>
      <w:r w:rsidRPr="00DC649F">
        <w:rPr>
          <w:lang w:val="pt-BR"/>
        </w:rPr>
        <w:t>Contexto</w:t>
      </w:r>
    </w:p>
    <w:p w14:paraId="18757146" w14:textId="77777777" w:rsidR="00F16882" w:rsidRPr="00DC649F" w:rsidRDefault="00F16882" w:rsidP="00DC649F">
      <w:pPr>
        <w:pStyle w:val="Textodecomentrio"/>
        <w:numPr>
          <w:ilvl w:val="0"/>
          <w:numId w:val="7"/>
        </w:numPr>
        <w:rPr>
          <w:lang w:val="pt-BR"/>
        </w:rPr>
      </w:pPr>
      <w:r w:rsidRPr="00DC649F">
        <w:rPr>
          <w:lang w:val="pt-BR"/>
        </w:rPr>
        <w:t>Objetivo</w:t>
      </w:r>
    </w:p>
    <w:p w14:paraId="6C8748FE" w14:textId="77777777" w:rsidR="00F16882" w:rsidRDefault="00F16882" w:rsidP="00DC649F">
      <w:pPr>
        <w:pStyle w:val="Textodecomentrio"/>
        <w:numPr>
          <w:ilvl w:val="0"/>
          <w:numId w:val="7"/>
        </w:numPr>
      </w:pPr>
      <w:proofErr w:type="spellStart"/>
      <w:r>
        <w:t>Metodo</w:t>
      </w:r>
      <w:proofErr w:type="spellEnd"/>
    </w:p>
    <w:p w14:paraId="1D082BD1" w14:textId="77777777" w:rsidR="00F16882" w:rsidRDefault="00F16882" w:rsidP="00DC649F">
      <w:pPr>
        <w:pStyle w:val="Textodecomentrio"/>
        <w:numPr>
          <w:ilvl w:val="0"/>
          <w:numId w:val="7"/>
        </w:numPr>
      </w:pPr>
      <w:proofErr w:type="spellStart"/>
      <w:r>
        <w:t>Resultados</w:t>
      </w:r>
      <w:proofErr w:type="spellEnd"/>
    </w:p>
    <w:p w14:paraId="5D85A7FF" w14:textId="77777777" w:rsidR="00F16882" w:rsidRDefault="00F16882" w:rsidP="00DC649F">
      <w:pPr>
        <w:pStyle w:val="Textodecomentrio"/>
        <w:numPr>
          <w:ilvl w:val="0"/>
          <w:numId w:val="7"/>
        </w:numPr>
      </w:pPr>
      <w:proofErr w:type="spellStart"/>
      <w:r>
        <w:t>Conclusões</w:t>
      </w:r>
      <w:proofErr w:type="spellEnd"/>
    </w:p>
  </w:comment>
  <w:comment w:id="9" w:author="elizamarysouza@gmail.com" w:date="2018-04-09T16:05:00Z" w:initials="e">
    <w:p w14:paraId="167B121A" w14:textId="5629E01D" w:rsidR="00F16882" w:rsidRPr="00DC7A64" w:rsidRDefault="00F16882">
      <w:pPr>
        <w:pStyle w:val="Textodecomentrio"/>
        <w:rPr>
          <w:lang w:val="pt-BR"/>
        </w:rPr>
      </w:pPr>
      <w:r>
        <w:rPr>
          <w:rStyle w:val="Refdecomentrio"/>
        </w:rPr>
        <w:annotationRef/>
      </w:r>
      <w:r w:rsidRPr="00DC7A64">
        <w:rPr>
          <w:lang w:val="pt-BR"/>
        </w:rPr>
        <w:t>Seria bom você verificar qua</w:t>
      </w:r>
      <w:r>
        <w:rPr>
          <w:lang w:val="pt-BR"/>
        </w:rPr>
        <w:t>l o padrão que a FUCAPI utiliza para TCC. Posso te mandar o modelo se precisar, eu tenho.</w:t>
      </w:r>
    </w:p>
  </w:comment>
  <w:comment w:id="67" w:author="elizamarysouza@gmail.com" w:date="2018-04-08T22:37:00Z" w:initials="e">
    <w:p w14:paraId="6B8ACEE1" w14:textId="77777777" w:rsidR="00F16882" w:rsidRPr="00030812" w:rsidRDefault="00F16882">
      <w:pPr>
        <w:pStyle w:val="Textodecomentrio"/>
        <w:rPr>
          <w:lang w:val="pt-BR"/>
        </w:rPr>
      </w:pPr>
      <w:r>
        <w:rPr>
          <w:rStyle w:val="Refdecomentrio"/>
        </w:rPr>
        <w:annotationRef/>
      </w:r>
      <w:r w:rsidRPr="00030812">
        <w:rPr>
          <w:lang w:val="pt-BR"/>
        </w:rPr>
        <w:t xml:space="preserve">Aqui é o nível </w:t>
      </w:r>
      <w:r>
        <w:rPr>
          <w:lang w:val="pt-BR"/>
        </w:rPr>
        <w:t>da doença?</w:t>
      </w:r>
    </w:p>
  </w:comment>
  <w:comment w:id="137" w:author="elizamarysouza@gmail.com" w:date="2018-04-08T22:44:00Z" w:initials="e">
    <w:p w14:paraId="472F877F" w14:textId="77777777" w:rsidR="00F16882" w:rsidRPr="0016479D" w:rsidRDefault="00F16882">
      <w:pPr>
        <w:pStyle w:val="Textodecomentrio"/>
        <w:rPr>
          <w:lang w:val="pt-BR"/>
        </w:rPr>
      </w:pPr>
      <w:r>
        <w:rPr>
          <w:rStyle w:val="Refdecomentrio"/>
        </w:rPr>
        <w:annotationRef/>
      </w:r>
      <w:r w:rsidRPr="0016479D">
        <w:rPr>
          <w:lang w:val="pt-BR"/>
        </w:rPr>
        <w:t>Aqui você já poderia falar s</w:t>
      </w:r>
      <w:r>
        <w:rPr>
          <w:lang w:val="pt-BR"/>
        </w:rPr>
        <w:t>obre a sua proposta de forma bem direta. Entendeu?</w:t>
      </w:r>
    </w:p>
  </w:comment>
  <w:comment w:id="187" w:author="elizamarysouza@gmail.com" w:date="2018-04-08T22:51:00Z" w:initials="e">
    <w:p w14:paraId="056DF36C" w14:textId="77777777" w:rsidR="00F16882" w:rsidRPr="0016479D" w:rsidRDefault="00F16882">
      <w:pPr>
        <w:pStyle w:val="Textodecomentrio"/>
        <w:rPr>
          <w:lang w:val="pt-BR"/>
        </w:rPr>
      </w:pPr>
      <w:r>
        <w:rPr>
          <w:rStyle w:val="Refdecomentrio"/>
        </w:rPr>
        <w:annotationRef/>
      </w:r>
      <w:r w:rsidRPr="0016479D">
        <w:rPr>
          <w:lang w:val="pt-BR"/>
        </w:rPr>
        <w:t>O que é? Você já d</w:t>
      </w:r>
      <w:r>
        <w:rPr>
          <w:lang w:val="pt-BR"/>
        </w:rPr>
        <w:t>escreveu essa sigla em outro momento?</w:t>
      </w:r>
    </w:p>
  </w:comment>
  <w:comment w:id="251" w:author="elizamarysouza@gmail.com" w:date="2018-04-08T23:02:00Z" w:initials="e">
    <w:p w14:paraId="6620395E" w14:textId="77777777" w:rsidR="00F16882" w:rsidRPr="00C90346" w:rsidRDefault="00F16882">
      <w:pPr>
        <w:pStyle w:val="Textodecomentrio"/>
        <w:rPr>
          <w:lang w:val="pt-BR"/>
        </w:rPr>
      </w:pPr>
      <w:r>
        <w:rPr>
          <w:rStyle w:val="Refdecomentrio"/>
        </w:rPr>
        <w:annotationRef/>
      </w:r>
      <w:r w:rsidRPr="00C90346">
        <w:rPr>
          <w:lang w:val="pt-BR"/>
        </w:rPr>
        <w:t>Aqui você pode dizer que a</w:t>
      </w:r>
      <w:r>
        <w:rPr>
          <w:lang w:val="pt-BR"/>
        </w:rPr>
        <w:t xml:space="preserve">s soluções não foram desenvolvidas para dispositivos </w:t>
      </w:r>
      <w:proofErr w:type="spellStart"/>
      <w:r>
        <w:rPr>
          <w:lang w:val="pt-BR"/>
        </w:rPr>
        <w:t>movies</w:t>
      </w:r>
      <w:proofErr w:type="spellEnd"/>
      <w:r>
        <w:rPr>
          <w:lang w:val="pt-BR"/>
        </w:rPr>
        <w:t>, são adaptadas. É isso mesmo?</w:t>
      </w:r>
    </w:p>
  </w:comment>
  <w:comment w:id="253" w:author="elizamarysouza@gmail.com" w:date="2018-04-08T23:03:00Z" w:initials="e">
    <w:p w14:paraId="7D45C1C2" w14:textId="77777777" w:rsidR="00F16882" w:rsidRDefault="00F16882">
      <w:pPr>
        <w:pStyle w:val="Textodecomentrio"/>
      </w:pPr>
      <w:r>
        <w:rPr>
          <w:rStyle w:val="Refdecomentrio"/>
        </w:rPr>
        <w:annotationRef/>
      </w:r>
      <w:proofErr w:type="spellStart"/>
      <w:r>
        <w:t>Faltou</w:t>
      </w:r>
      <w:proofErr w:type="spellEnd"/>
      <w:r>
        <w:t xml:space="preserve"> </w:t>
      </w:r>
      <w:proofErr w:type="spellStart"/>
      <w:r>
        <w:t>colocar</w:t>
      </w:r>
      <w:proofErr w:type="spellEnd"/>
      <w:r>
        <w:t xml:space="preserve"> o </w:t>
      </w:r>
      <w:proofErr w:type="spellStart"/>
      <w:r>
        <w:t>ano</w:t>
      </w:r>
      <w:proofErr w:type="spellEnd"/>
    </w:p>
  </w:comment>
  <w:comment w:id="254" w:author="elizamarysouza@gmail.com" w:date="2018-04-08T23:04:00Z" w:initials="e">
    <w:p w14:paraId="78271DEB" w14:textId="77777777" w:rsidR="00F16882" w:rsidRPr="00244B77" w:rsidRDefault="00F16882">
      <w:pPr>
        <w:pStyle w:val="Textodecomentrio"/>
        <w:rPr>
          <w:lang w:val="pt-BR"/>
        </w:rPr>
      </w:pPr>
      <w:r>
        <w:rPr>
          <w:rStyle w:val="Refdecomentrio"/>
        </w:rPr>
        <w:annotationRef/>
      </w:r>
      <w:r w:rsidRPr="00244B77">
        <w:rPr>
          <w:lang w:val="pt-BR"/>
        </w:rPr>
        <w:t>Tá muito grande isso, tentar c</w:t>
      </w:r>
      <w:r>
        <w:rPr>
          <w:lang w:val="pt-BR"/>
        </w:rPr>
        <w:t xml:space="preserve">olocar as ideias numa </w:t>
      </w:r>
      <w:proofErr w:type="gramStart"/>
      <w:r>
        <w:rPr>
          <w:lang w:val="pt-BR"/>
        </w:rPr>
        <w:t>sequencia</w:t>
      </w:r>
      <w:proofErr w:type="gramEnd"/>
      <w:r>
        <w:rPr>
          <w:lang w:val="pt-BR"/>
        </w:rPr>
        <w:t xml:space="preserve"> lógica, no máximo 3 linhas cada frase, senão fica muito longo e difícil de entender.</w:t>
      </w:r>
    </w:p>
  </w:comment>
  <w:comment w:id="258" w:author="elizamarysouza@gmail.com" w:date="2018-04-09T15:57:00Z" w:initials="e">
    <w:p w14:paraId="4EE64A94" w14:textId="24B7CEE1" w:rsidR="00F16882" w:rsidRDefault="00F16882">
      <w:pPr>
        <w:pStyle w:val="Textodecomentrio"/>
        <w:rPr>
          <w:lang w:val="pt-BR"/>
        </w:rPr>
      </w:pPr>
      <w:r>
        <w:rPr>
          <w:rStyle w:val="Refdecomentrio"/>
        </w:rPr>
        <w:annotationRef/>
      </w:r>
      <w:r w:rsidRPr="004C5FFC">
        <w:rPr>
          <w:lang w:val="pt-BR"/>
        </w:rPr>
        <w:t>Aqui você poderia incluir u</w:t>
      </w:r>
      <w:r>
        <w:rPr>
          <w:lang w:val="pt-BR"/>
        </w:rPr>
        <w:t xml:space="preserve">ma figura </w:t>
      </w:r>
      <w:proofErr w:type="spellStart"/>
      <w:r>
        <w:rPr>
          <w:lang w:val="pt-BR"/>
        </w:rPr>
        <w:t>mostrandoo</w:t>
      </w:r>
      <w:proofErr w:type="spellEnd"/>
      <w:r>
        <w:rPr>
          <w:lang w:val="pt-BR"/>
        </w:rPr>
        <w:t xml:space="preserve"> fluxo da tua metodologia – seria legal ver pela figura.</w:t>
      </w:r>
    </w:p>
    <w:p w14:paraId="3A885392" w14:textId="01244706" w:rsidR="00F16882" w:rsidRPr="004C5FFC" w:rsidRDefault="00F16882">
      <w:pPr>
        <w:pStyle w:val="Textodecomentrio"/>
        <w:rPr>
          <w:lang w:val="pt-BR"/>
        </w:rPr>
      </w:pPr>
      <w:r>
        <w:rPr>
          <w:lang w:val="pt-BR"/>
        </w:rPr>
        <w:t>A ideia da Metodologia é seguir os objetivos específicos. OK?</w:t>
      </w:r>
    </w:p>
  </w:comment>
  <w:comment w:id="259" w:author="elizamarysouza@gmail.com" w:date="2018-04-08T23:08:00Z" w:initials="e">
    <w:p w14:paraId="1ECB8BA5" w14:textId="5CA2C644" w:rsidR="00F16882" w:rsidRDefault="00F16882">
      <w:pPr>
        <w:pStyle w:val="Textodecomentrio"/>
        <w:rPr>
          <w:lang w:val="pt-BR"/>
        </w:rPr>
      </w:pPr>
      <w:r>
        <w:rPr>
          <w:rStyle w:val="Refdecomentrio"/>
        </w:rPr>
        <w:annotationRef/>
      </w:r>
      <w:r w:rsidRPr="0035421E">
        <w:rPr>
          <w:lang w:val="pt-BR"/>
        </w:rPr>
        <w:t>Nesse caso, você teve u</w:t>
      </w:r>
      <w:r>
        <w:rPr>
          <w:lang w:val="pt-BR"/>
        </w:rPr>
        <w:t>ma equipe?</w:t>
      </w:r>
    </w:p>
    <w:p w14:paraId="6B9CF77E" w14:textId="3C3F7977" w:rsidR="00F16882" w:rsidRPr="0035421E" w:rsidRDefault="00F16882">
      <w:pPr>
        <w:pStyle w:val="Textodecomentrio"/>
        <w:rPr>
          <w:lang w:val="pt-BR"/>
        </w:rPr>
      </w:pPr>
      <w:proofErr w:type="spellStart"/>
      <w:r>
        <w:rPr>
          <w:lang w:val="pt-BR"/>
        </w:rPr>
        <w:t>Pq</w:t>
      </w:r>
      <w:proofErr w:type="spellEnd"/>
      <w:r>
        <w:rPr>
          <w:lang w:val="pt-BR"/>
        </w:rPr>
        <w:t xml:space="preserve"> só faz sentido usar se tiver mais de uma pessoa.</w:t>
      </w:r>
    </w:p>
  </w:comment>
  <w:comment w:id="260" w:author="elizamarysouza@gmail.com" w:date="2018-04-08T23:06:00Z" w:initials="e">
    <w:p w14:paraId="485A5CEA" w14:textId="7A60728B" w:rsidR="00F16882" w:rsidRPr="0035421E" w:rsidRDefault="00F16882">
      <w:pPr>
        <w:pStyle w:val="Textodecomentrio"/>
        <w:rPr>
          <w:lang w:val="pt-BR"/>
        </w:rPr>
      </w:pPr>
      <w:r>
        <w:rPr>
          <w:rStyle w:val="Refdecomentrio"/>
        </w:rPr>
        <w:annotationRef/>
      </w:r>
      <w:r w:rsidRPr="0035421E">
        <w:rPr>
          <w:lang w:val="pt-BR"/>
        </w:rPr>
        <w:t>Essa sigla já foi explicada e</w:t>
      </w:r>
      <w:r>
        <w:rPr>
          <w:lang w:val="pt-BR"/>
        </w:rPr>
        <w:t>m outro momento?</w:t>
      </w:r>
    </w:p>
  </w:comment>
  <w:comment w:id="262" w:author="elizamarysouza@gmail.com" w:date="2018-04-08T23:08:00Z" w:initials="e">
    <w:p w14:paraId="6A23AE72" w14:textId="0DC3DE18" w:rsidR="00F16882" w:rsidRPr="0035421E" w:rsidRDefault="00F16882">
      <w:pPr>
        <w:pStyle w:val="Textodecomentrio"/>
        <w:rPr>
          <w:lang w:val="pt-BR"/>
        </w:rPr>
      </w:pPr>
      <w:r>
        <w:rPr>
          <w:rStyle w:val="Refdecomentrio"/>
        </w:rPr>
        <w:annotationRef/>
      </w:r>
      <w:r w:rsidRPr="0035421E">
        <w:rPr>
          <w:lang w:val="pt-BR"/>
        </w:rPr>
        <w:t>Aqui você definiu a sigla</w:t>
      </w:r>
      <w:r>
        <w:rPr>
          <w:lang w:val="pt-BR"/>
        </w:rPr>
        <w:t xml:space="preserve">, nesse caso, essa definição deve ser colocar na primeira vez que </w:t>
      </w:r>
      <w:proofErr w:type="spellStart"/>
      <w:r>
        <w:rPr>
          <w:lang w:val="pt-BR"/>
        </w:rPr>
        <w:t>vc</w:t>
      </w:r>
      <w:proofErr w:type="spellEnd"/>
      <w:r>
        <w:rPr>
          <w:lang w:val="pt-BR"/>
        </w:rPr>
        <w:t xml:space="preserve"> cita a sigla. Procure no texto.</w:t>
      </w:r>
    </w:p>
  </w:comment>
  <w:comment w:id="331" w:author="elizamarysouza@gmail.com" w:date="2018-04-09T15:58:00Z" w:initials="e">
    <w:p w14:paraId="67C55897" w14:textId="632BE28A" w:rsidR="00F16882" w:rsidRDefault="00F16882">
      <w:pPr>
        <w:pStyle w:val="Textodecomentrio"/>
        <w:rPr>
          <w:lang w:val="pt-BR"/>
        </w:rPr>
      </w:pPr>
      <w:r>
        <w:rPr>
          <w:rStyle w:val="Refdecomentrio"/>
        </w:rPr>
        <w:annotationRef/>
      </w:r>
      <w:r w:rsidRPr="004C5FFC">
        <w:rPr>
          <w:lang w:val="pt-BR"/>
        </w:rPr>
        <w:t xml:space="preserve">Padronizar as </w:t>
      </w:r>
      <w:r>
        <w:rPr>
          <w:lang w:val="pt-BR"/>
        </w:rPr>
        <w:t xml:space="preserve">citações: </w:t>
      </w:r>
    </w:p>
    <w:p w14:paraId="259EB501" w14:textId="5187678B" w:rsidR="00F16882" w:rsidRDefault="00F16882">
      <w:pPr>
        <w:pStyle w:val="Textodecomentrio"/>
        <w:rPr>
          <w:sz w:val="24"/>
          <w:szCs w:val="24"/>
          <w:lang w:val="pt-BR"/>
        </w:rPr>
      </w:pPr>
      <w:r w:rsidRPr="009211E8">
        <w:rPr>
          <w:sz w:val="24"/>
          <w:szCs w:val="24"/>
          <w:lang w:val="pt-BR"/>
        </w:rPr>
        <w:t xml:space="preserve">(Mousinho </w:t>
      </w:r>
      <w:r w:rsidRPr="009211E8">
        <w:rPr>
          <w:i/>
          <w:iCs/>
          <w:sz w:val="24"/>
          <w:szCs w:val="24"/>
          <w:lang w:val="pt-BR"/>
        </w:rPr>
        <w:t>et al</w:t>
      </w:r>
      <w:r w:rsidRPr="009211E8">
        <w:rPr>
          <w:sz w:val="24"/>
          <w:szCs w:val="24"/>
          <w:lang w:val="pt-BR"/>
        </w:rPr>
        <w:t>, 2008</w:t>
      </w:r>
      <w:r>
        <w:rPr>
          <w:rStyle w:val="Refdecomentrio"/>
        </w:rPr>
        <w:annotationRef/>
      </w:r>
      <w:r w:rsidRPr="009211E8">
        <w:rPr>
          <w:sz w:val="24"/>
          <w:szCs w:val="24"/>
          <w:lang w:val="pt-BR"/>
        </w:rPr>
        <w:t>)</w:t>
      </w:r>
      <w:r>
        <w:rPr>
          <w:sz w:val="24"/>
          <w:szCs w:val="24"/>
          <w:lang w:val="pt-BR"/>
        </w:rPr>
        <w:t xml:space="preserve"> – minúsculo</w:t>
      </w:r>
    </w:p>
    <w:p w14:paraId="42A76648" w14:textId="1E336082" w:rsidR="00F16882" w:rsidRPr="004C5FFC" w:rsidRDefault="00F16882">
      <w:pPr>
        <w:pStyle w:val="Textodecomentrio"/>
        <w:rPr>
          <w:lang w:val="pt-BR"/>
        </w:rPr>
      </w:pPr>
      <w:r w:rsidRPr="009211E8">
        <w:rPr>
          <w:sz w:val="24"/>
          <w:szCs w:val="24"/>
          <w:lang w:val="pt-BR"/>
        </w:rPr>
        <w:t>(PRESTES,1998)</w:t>
      </w:r>
      <w:r>
        <w:rPr>
          <w:sz w:val="24"/>
          <w:szCs w:val="24"/>
          <w:lang w:val="pt-BR"/>
        </w:rPr>
        <w:t xml:space="preserve"> – maiúsculo</w:t>
      </w:r>
    </w:p>
  </w:comment>
  <w:comment w:id="333" w:author="elizamarysouza@gmail.com" w:date="2018-04-09T16:00:00Z" w:initials="e">
    <w:p w14:paraId="340A0E1B" w14:textId="04FD7747" w:rsidR="00F16882" w:rsidRPr="004C5FFC" w:rsidRDefault="00F16882">
      <w:pPr>
        <w:pStyle w:val="Textodecomentrio"/>
        <w:rPr>
          <w:lang w:val="pt-BR"/>
        </w:rPr>
      </w:pPr>
      <w:r>
        <w:rPr>
          <w:rStyle w:val="Refdecomentrio"/>
        </w:rPr>
        <w:annotationRef/>
      </w:r>
      <w:r w:rsidRPr="004C5FFC">
        <w:rPr>
          <w:lang w:val="pt-BR"/>
        </w:rPr>
        <w:t>N</w:t>
      </w:r>
      <w:r>
        <w:rPr>
          <w:lang w:val="pt-BR"/>
        </w:rPr>
        <w:t>ão seria PRESTES?</w:t>
      </w:r>
    </w:p>
  </w:comment>
  <w:comment w:id="342" w:author="elizamarysouza@gmail.com" w:date="2018-04-09T16:02:00Z" w:initials="e">
    <w:p w14:paraId="3F943E23" w14:textId="4BBB5D0A" w:rsidR="00F16882" w:rsidRPr="00835DA7" w:rsidRDefault="00F16882">
      <w:pPr>
        <w:pStyle w:val="Textodecomentrio"/>
        <w:rPr>
          <w:lang w:val="pt-BR"/>
        </w:rPr>
      </w:pPr>
      <w:r>
        <w:rPr>
          <w:rStyle w:val="Refdecomentrio"/>
        </w:rPr>
        <w:annotationRef/>
      </w:r>
      <w:r w:rsidRPr="00835DA7">
        <w:rPr>
          <w:lang w:val="pt-BR"/>
        </w:rPr>
        <w:t>Aq</w:t>
      </w:r>
      <w:r>
        <w:rPr>
          <w:lang w:val="pt-BR"/>
        </w:rPr>
        <w:t xml:space="preserve">ui </w:t>
      </w:r>
      <w:proofErr w:type="gramStart"/>
      <w:r>
        <w:rPr>
          <w:lang w:val="pt-BR"/>
        </w:rPr>
        <w:t>tá</w:t>
      </w:r>
      <w:proofErr w:type="gramEnd"/>
      <w:r>
        <w:rPr>
          <w:lang w:val="pt-BR"/>
        </w:rPr>
        <w:t xml:space="preserve"> certo! </w:t>
      </w:r>
      <w:r w:rsidRPr="00DC7A64">
        <w:rPr>
          <mc:AlternateContent>
            <mc:Choice Requires="w16se"/>
            <mc:Fallback>
              <w:rFonts w:ascii="Segoe UI Emoji" w:eastAsia="Segoe UI Emoji" w:hAnsi="Segoe UI Emoji" w:cs="Segoe UI Emoji"/>
            </mc:Fallback>
          </mc:AlternateContent>
          <w:lang w:val="pt-BR"/>
        </w:rPr>
        <mc:AlternateContent>
          <mc:Choice Requires="w16se">
            <w16se:symEx w16se:font="Segoe UI Emoji" w16se:char="1F60A"/>
          </mc:Choice>
          <mc:Fallback>
            <w:t>😊</w:t>
          </mc:Fallback>
        </mc:AlternateContent>
      </w:r>
    </w:p>
  </w:comment>
  <w:comment w:id="353" w:author="elizamarysouza@gmail.com" w:date="2018-04-09T16:17:00Z" w:initials="e">
    <w:p w14:paraId="2ACC754E" w14:textId="38C02165" w:rsidR="00F16882" w:rsidRPr="00DC7A64" w:rsidRDefault="00F16882">
      <w:pPr>
        <w:pStyle w:val="Textodecomentrio"/>
        <w:rPr>
          <w:lang w:val="pt-BR"/>
        </w:rPr>
      </w:pPr>
      <w:r>
        <w:rPr>
          <w:rStyle w:val="Refdecomentrio"/>
        </w:rPr>
        <w:annotationRef/>
      </w:r>
      <w:r w:rsidRPr="00DC7A64">
        <w:rPr>
          <w:lang w:val="pt-BR"/>
        </w:rPr>
        <w:t>Co</w:t>
      </w:r>
      <w:r>
        <w:rPr>
          <w:lang w:val="pt-BR"/>
        </w:rPr>
        <w:t>loca o ano.</w:t>
      </w:r>
    </w:p>
  </w:comment>
  <w:comment w:id="364" w:author="elizamarysouza@gmail.com" w:date="2018-04-09T16:19:00Z" w:initials="e">
    <w:p w14:paraId="44D9F12E" w14:textId="052B214C" w:rsidR="00F16882" w:rsidRPr="00DC7A64" w:rsidRDefault="00F16882">
      <w:pPr>
        <w:pStyle w:val="Textodecomentrio"/>
        <w:rPr>
          <w:lang w:val="pt-BR"/>
        </w:rPr>
      </w:pPr>
      <w:r>
        <w:rPr>
          <w:rStyle w:val="Refdecomentrio"/>
        </w:rPr>
        <w:annotationRef/>
      </w:r>
      <w:r w:rsidRPr="00DC7A64">
        <w:rPr>
          <w:lang w:val="pt-BR"/>
        </w:rPr>
        <w:t>Is</w:t>
      </w:r>
      <w:r>
        <w:rPr>
          <w:lang w:val="pt-BR"/>
        </w:rPr>
        <w:t>so daqui ainda vai ficar?</w:t>
      </w:r>
    </w:p>
  </w:comment>
  <w:comment w:id="379" w:author="elizamarysouza@gmail.com" w:date="2018-04-10T14:52:00Z" w:initials="e">
    <w:p w14:paraId="034BA62B" w14:textId="2E12D961" w:rsidR="00F16882" w:rsidRPr="00EF3016" w:rsidRDefault="00F16882">
      <w:pPr>
        <w:pStyle w:val="Textodecomentrio"/>
        <w:rPr>
          <w:lang w:val="pt-BR"/>
        </w:rPr>
      </w:pPr>
      <w:r>
        <w:rPr>
          <w:rStyle w:val="Refdecomentrio"/>
        </w:rPr>
        <w:annotationRef/>
      </w:r>
      <w:r w:rsidRPr="00EF3016">
        <w:rPr>
          <w:lang w:val="pt-BR"/>
        </w:rPr>
        <w:t>Aqui s</w:t>
      </w:r>
      <w:r>
        <w:rPr>
          <w:lang w:val="pt-BR"/>
        </w:rPr>
        <w:t>eria interessante você colocar um exemplo de um problema específico que pode ser “resolvido” utilizando o CBL.</w:t>
      </w:r>
    </w:p>
  </w:comment>
  <w:comment w:id="393" w:author="elizamarysouza@gmail.com" w:date="2018-04-10T14:54:00Z" w:initials="e">
    <w:p w14:paraId="0A78394A" w14:textId="78983FBD" w:rsidR="00F16882" w:rsidRPr="00EF3016" w:rsidRDefault="00F16882">
      <w:pPr>
        <w:pStyle w:val="Textodecomentrio"/>
        <w:rPr>
          <w:lang w:val="pt-BR"/>
        </w:rPr>
      </w:pPr>
      <w:r>
        <w:rPr>
          <w:rStyle w:val="Refdecomentrio"/>
        </w:rPr>
        <w:annotationRef/>
      </w:r>
      <w:r w:rsidRPr="00EF3016">
        <w:rPr>
          <w:lang w:val="pt-BR"/>
        </w:rPr>
        <w:t>O f</w:t>
      </w:r>
      <w:r>
        <w:rPr>
          <w:lang w:val="pt-BR"/>
        </w:rPr>
        <w:t xml:space="preserve">ramework que </w:t>
      </w:r>
      <w:proofErr w:type="spellStart"/>
      <w:r>
        <w:rPr>
          <w:lang w:val="pt-BR"/>
        </w:rPr>
        <w:t>vc</w:t>
      </w:r>
      <w:proofErr w:type="spellEnd"/>
      <w:r>
        <w:rPr>
          <w:lang w:val="pt-BR"/>
        </w:rPr>
        <w:t xml:space="preserve"> se refere aqui é o CBL?</w:t>
      </w:r>
    </w:p>
  </w:comment>
  <w:comment w:id="409" w:author="elizamarysouza@gmail.com" w:date="2018-04-10T14:55:00Z" w:initials="e">
    <w:p w14:paraId="5FC6DD93" w14:textId="66F06B98" w:rsidR="00F16882" w:rsidRDefault="00F16882">
      <w:pPr>
        <w:pStyle w:val="Textodecomentrio"/>
        <w:rPr>
          <w:lang w:val="pt-BR"/>
        </w:rPr>
      </w:pPr>
      <w:r>
        <w:rPr>
          <w:rStyle w:val="Refdecomentrio"/>
        </w:rPr>
        <w:annotationRef/>
      </w:r>
      <w:r w:rsidRPr="00001453">
        <w:rPr>
          <w:lang w:val="pt-BR"/>
        </w:rPr>
        <w:t>Seria b</w:t>
      </w:r>
      <w:r>
        <w:rPr>
          <w:lang w:val="pt-BR"/>
        </w:rPr>
        <w:t>om tu colocar na figura por onde começa: Etapa 1 – Big Idea</w:t>
      </w:r>
    </w:p>
    <w:p w14:paraId="305CA06E" w14:textId="332CEDD6" w:rsidR="00F16882" w:rsidRDefault="00F16882">
      <w:pPr>
        <w:pStyle w:val="Textodecomentrio"/>
        <w:rPr>
          <w:lang w:val="pt-BR"/>
        </w:rPr>
      </w:pPr>
      <w:r>
        <w:rPr>
          <w:lang w:val="pt-BR"/>
        </w:rPr>
        <w:t xml:space="preserve">Etapa 2 – Essencial </w:t>
      </w:r>
      <w:proofErr w:type="spellStart"/>
      <w:r>
        <w:rPr>
          <w:lang w:val="pt-BR"/>
        </w:rPr>
        <w:t>Question</w:t>
      </w:r>
      <w:proofErr w:type="spellEnd"/>
    </w:p>
    <w:p w14:paraId="5DAD0315" w14:textId="653B87B5" w:rsidR="00F16882" w:rsidRPr="00001453" w:rsidRDefault="00F16882">
      <w:pPr>
        <w:pStyle w:val="Textodecomentrio"/>
        <w:rPr>
          <w:lang w:val="pt-BR"/>
        </w:rPr>
      </w:pPr>
      <w:r>
        <w:rPr>
          <w:lang w:val="pt-BR"/>
        </w:rPr>
        <w:t>Etc.</w:t>
      </w:r>
    </w:p>
  </w:comment>
  <w:comment w:id="421" w:author="elizamarysouza@gmail.com" w:date="2018-04-09T15:49:00Z" w:initials="e">
    <w:p w14:paraId="5F35D337" w14:textId="55AD304C" w:rsidR="00F16882" w:rsidRPr="00EE61CE" w:rsidRDefault="00F16882">
      <w:pPr>
        <w:pStyle w:val="Textodecomentrio"/>
        <w:rPr>
          <w:lang w:val="pt-BR"/>
        </w:rPr>
      </w:pPr>
      <w:r>
        <w:rPr>
          <w:rStyle w:val="Refdecomentrio"/>
        </w:rPr>
        <w:annotationRef/>
      </w:r>
      <w:r w:rsidRPr="00EE61CE">
        <w:rPr>
          <w:lang w:val="pt-BR"/>
        </w:rPr>
        <w:t>Aqui eu concordo! Pode deixar o</w:t>
      </w:r>
      <w:r>
        <w:rPr>
          <w:lang w:val="pt-BR"/>
        </w:rPr>
        <w:t xml:space="preserve"> </w:t>
      </w:r>
      <w:proofErr w:type="spellStart"/>
      <w:r>
        <w:rPr>
          <w:lang w:val="pt-BR"/>
        </w:rPr>
        <w:t>Kanban</w:t>
      </w:r>
      <w:proofErr w:type="spellEnd"/>
      <w:r>
        <w:rPr>
          <w:lang w:val="pt-BR"/>
        </w:rPr>
        <w:t xml:space="preserve"> </w:t>
      </w:r>
      <w:r w:rsidRPr="00EE61CE">
        <w:rPr>
          <mc:AlternateContent>
            <mc:Choice Requires="w16se"/>
            <mc:Fallback>
              <w:rFonts w:ascii="Segoe UI Emoji" w:eastAsia="Segoe UI Emoji" w:hAnsi="Segoe UI Emoji" w:cs="Segoe UI Emoji"/>
            </mc:Fallback>
          </mc:AlternateContent>
          <w:lang w:val="pt-BR"/>
        </w:rPr>
        <mc:AlternateContent>
          <mc:Choice Requires="w16se">
            <w16se:symEx w16se:font="Segoe UI Emoji" w16se:char="1F60A"/>
          </mc:Choice>
          <mc:Fallback>
            <w:t>😊</w:t>
          </mc:Fallback>
        </mc:AlternateContent>
      </w:r>
    </w:p>
  </w:comment>
  <w:comment w:id="422" w:author="elizamarysouza@gmail.com" w:date="2018-04-09T16:20:00Z" w:initials="e">
    <w:p w14:paraId="69A64431" w14:textId="0E731FB3" w:rsidR="00F16882" w:rsidRPr="00DC7A64" w:rsidRDefault="00F16882">
      <w:pPr>
        <w:pStyle w:val="Textodecomentrio"/>
        <w:rPr>
          <w:lang w:val="pt-BR"/>
        </w:rPr>
      </w:pPr>
      <w:r>
        <w:rPr>
          <w:rStyle w:val="Refdecomentrio"/>
        </w:rPr>
        <w:annotationRef/>
      </w:r>
      <w:r w:rsidRPr="00DC7A64">
        <w:rPr>
          <w:lang w:val="pt-BR"/>
        </w:rPr>
        <w:t xml:space="preserve">Corrigir a </w:t>
      </w:r>
      <w:proofErr w:type="spellStart"/>
      <w:r w:rsidRPr="00DC7A64">
        <w:rPr>
          <w:lang w:val="pt-BR"/>
        </w:rPr>
        <w:t>refência</w:t>
      </w:r>
      <w:proofErr w:type="spellEnd"/>
      <w:r w:rsidRPr="00DC7A64">
        <w:rPr>
          <w:lang w:val="pt-BR"/>
        </w:rPr>
        <w:t>, incluir o n</w:t>
      </w:r>
      <w:r>
        <w:rPr>
          <w:lang w:val="pt-BR"/>
        </w:rPr>
        <w:t>ome do autor!</w:t>
      </w:r>
    </w:p>
  </w:comment>
  <w:comment w:id="423" w:author="elizamarysouza@gmail.com" w:date="2018-04-09T16:20:00Z" w:initials="e">
    <w:p w14:paraId="7193DE7B" w14:textId="3FB00FA5" w:rsidR="00F16882" w:rsidRPr="00DC7A64" w:rsidRDefault="00F16882">
      <w:pPr>
        <w:pStyle w:val="Textodecomentrio"/>
        <w:rPr>
          <w:lang w:val="pt-BR"/>
        </w:rPr>
      </w:pPr>
      <w:r>
        <w:rPr>
          <w:rStyle w:val="Refdecomentrio"/>
        </w:rPr>
        <w:annotationRef/>
      </w:r>
      <w:r w:rsidRPr="00DC7A64">
        <w:rPr>
          <w:lang w:val="pt-BR"/>
        </w:rPr>
        <w:t>Mesmo comentário anterior. Rever para t</w:t>
      </w:r>
      <w:r>
        <w:rPr>
          <w:lang w:val="pt-BR"/>
        </w:rPr>
        <w:t>odos a partir desta Subseção.</w:t>
      </w:r>
    </w:p>
  </w:comment>
  <w:comment w:id="427" w:author="elizamarysouza@gmail.com" w:date="2018-04-10T14:59:00Z" w:initials="e">
    <w:p w14:paraId="1CF890FD" w14:textId="32ECCF48" w:rsidR="00F16882" w:rsidRDefault="00F16882">
      <w:pPr>
        <w:pStyle w:val="Textodecomentrio"/>
      </w:pPr>
      <w:r>
        <w:rPr>
          <w:rStyle w:val="Refdecomentrio"/>
        </w:rPr>
        <w:annotationRef/>
      </w:r>
      <w:proofErr w:type="spellStart"/>
      <w:r>
        <w:t>Depois</w:t>
      </w:r>
      <w:proofErr w:type="spellEnd"/>
      <w:r>
        <w:t xml:space="preserve"> </w:t>
      </w:r>
      <w:proofErr w:type="spellStart"/>
      <w:r>
        <w:t>precisa</w:t>
      </w:r>
      <w:proofErr w:type="spellEnd"/>
      <w:r>
        <w:t xml:space="preserve"> </w:t>
      </w:r>
      <w:proofErr w:type="spellStart"/>
      <w:r>
        <w:t>atualizar</w:t>
      </w:r>
      <w:proofErr w:type="spellEnd"/>
      <w:r>
        <w:t xml:space="preserve"> </w:t>
      </w:r>
      <w:proofErr w:type="spellStart"/>
      <w:r>
        <w:t>aqui</w:t>
      </w:r>
      <w:proofErr w:type="spellEnd"/>
      <w:r>
        <w:t>!</w:t>
      </w:r>
    </w:p>
  </w:comment>
  <w:comment w:id="428" w:author="elizamarysouza@gmail.com" w:date="2018-04-09T16:21:00Z" w:initials="e">
    <w:p w14:paraId="605507AE" w14:textId="5C14E1F4" w:rsidR="00F16882" w:rsidRPr="00DC7A64" w:rsidRDefault="00F16882">
      <w:pPr>
        <w:pStyle w:val="Textodecomentrio"/>
        <w:rPr>
          <w:lang w:val="pt-BR"/>
        </w:rPr>
      </w:pPr>
      <w:r>
        <w:rPr>
          <w:rStyle w:val="Refdecomentrio"/>
        </w:rPr>
        <w:annotationRef/>
      </w:r>
      <w:r w:rsidRPr="00DC7A64">
        <w:rPr>
          <w:lang w:val="pt-BR"/>
        </w:rPr>
        <w:t>Tentar usar a opção Inserir L</w:t>
      </w:r>
      <w:r>
        <w:rPr>
          <w:lang w:val="pt-BR"/>
        </w:rPr>
        <w:t>egenda do Word.</w:t>
      </w:r>
    </w:p>
  </w:comment>
  <w:comment w:id="429" w:author="elizamarysouza@gmail.com" w:date="2018-04-09T16:22:00Z" w:initials="e">
    <w:p w14:paraId="282D39B0" w14:textId="13269002" w:rsidR="00F16882" w:rsidRDefault="00F16882">
      <w:pPr>
        <w:pStyle w:val="Textodecomentrio"/>
      </w:pPr>
      <w:r>
        <w:rPr>
          <w:rStyle w:val="Refdecomentrio"/>
        </w:rPr>
        <w:annotationRef/>
      </w:r>
      <w:proofErr w:type="spellStart"/>
      <w:r>
        <w:t>Corrigir</w:t>
      </w:r>
      <w:proofErr w:type="spellEnd"/>
    </w:p>
  </w:comment>
  <w:comment w:id="436" w:author="elizamarysouza@gmail.com" w:date="2018-04-10T15:17:00Z" w:initials="e">
    <w:p w14:paraId="7DDAE0AE" w14:textId="66BB9A7F" w:rsidR="00F16882" w:rsidRPr="00FF3662" w:rsidRDefault="00F16882">
      <w:pPr>
        <w:pStyle w:val="Textodecomentrio"/>
        <w:rPr>
          <w:lang w:val="pt-BR"/>
        </w:rPr>
      </w:pPr>
      <w:r>
        <w:rPr>
          <w:rStyle w:val="Refdecomentrio"/>
        </w:rPr>
        <w:annotationRef/>
      </w:r>
      <w:r w:rsidRPr="00FF3662">
        <w:rPr>
          <w:lang w:val="pt-BR"/>
        </w:rPr>
        <w:t>Aqui depois vai precisar co</w:t>
      </w:r>
      <w:r>
        <w:rPr>
          <w:lang w:val="pt-BR"/>
        </w:rPr>
        <w:t>rrigir.</w:t>
      </w:r>
    </w:p>
  </w:comment>
  <w:comment w:id="439" w:author="elizamarysouza@gmail.com" w:date="2018-04-09T16:22:00Z" w:initials="e">
    <w:p w14:paraId="496F6AF4" w14:textId="22E049BA" w:rsidR="00F16882" w:rsidRPr="00DC7A64" w:rsidRDefault="00F16882">
      <w:pPr>
        <w:pStyle w:val="Textodecomentrio"/>
        <w:rPr>
          <w:lang w:val="pt-BR"/>
        </w:rPr>
      </w:pPr>
      <w:r>
        <w:rPr>
          <w:rStyle w:val="Refdecomentrio"/>
        </w:rPr>
        <w:annotationRef/>
      </w:r>
      <w:r w:rsidRPr="00DC7A64">
        <w:rPr>
          <w:lang w:val="pt-BR"/>
        </w:rPr>
        <w:t>Falta colocar a legenda da f</w:t>
      </w:r>
      <w:r>
        <w:rPr>
          <w:lang w:val="pt-BR"/>
        </w:rPr>
        <w:t>igura.</w:t>
      </w:r>
    </w:p>
  </w:comment>
  <w:comment w:id="440" w:author="elizamarysouza@gmail.com" w:date="2018-04-10T15:25:00Z" w:initials="e">
    <w:p w14:paraId="4622EAAE" w14:textId="612CFE20" w:rsidR="00F16882" w:rsidRPr="00DA2DB6" w:rsidRDefault="00F16882">
      <w:pPr>
        <w:pStyle w:val="Textodecomentrio"/>
        <w:rPr>
          <w:lang w:val="pt-BR"/>
        </w:rPr>
      </w:pPr>
      <w:r>
        <w:rPr>
          <w:rStyle w:val="Refdecomentrio"/>
        </w:rPr>
        <w:annotationRef/>
      </w:r>
      <w:r w:rsidRPr="00DA2DB6">
        <w:rPr>
          <w:lang w:val="pt-BR"/>
        </w:rPr>
        <w:t>Falta colocar a legenda aqui</w:t>
      </w:r>
      <w:r w:rsidR="00D72BBA">
        <w:rPr>
          <w:lang w:val="pt-BR"/>
        </w:rPr>
        <w:t xml:space="preserve"> ou </w:t>
      </w:r>
      <w:proofErr w:type="gramStart"/>
      <w:r w:rsidR="00D72BBA">
        <w:rPr>
          <w:lang w:val="pt-BR"/>
        </w:rPr>
        <w:t>tá</w:t>
      </w:r>
      <w:proofErr w:type="gramEnd"/>
      <w:r w:rsidR="00D72BBA">
        <w:rPr>
          <w:lang w:val="pt-BR"/>
        </w:rPr>
        <w:t xml:space="preserve"> flutuando? </w:t>
      </w:r>
    </w:p>
  </w:comment>
  <w:comment w:id="443" w:author="elizamarysouza@gmail.com" w:date="2018-04-10T22:18:00Z" w:initials="e">
    <w:p w14:paraId="1DE9EC53" w14:textId="77777777" w:rsidR="00B93169" w:rsidRDefault="00B93169">
      <w:pPr>
        <w:pStyle w:val="Textodecomentrio"/>
        <w:rPr>
          <w:lang w:val="pt-BR"/>
        </w:rPr>
      </w:pPr>
      <w:r>
        <w:rPr>
          <w:rStyle w:val="Refdecomentrio"/>
        </w:rPr>
        <w:annotationRef/>
      </w:r>
      <w:r w:rsidRPr="00B93169">
        <w:rPr>
          <w:lang w:val="pt-BR"/>
        </w:rPr>
        <w:t>Aqui é o teu capítulo d</w:t>
      </w:r>
      <w:r>
        <w:rPr>
          <w:lang w:val="pt-BR"/>
        </w:rPr>
        <w:t xml:space="preserve">o que você desenvolveu. </w:t>
      </w:r>
    </w:p>
    <w:p w14:paraId="1F386AFE" w14:textId="15FABA79" w:rsidR="00B93169" w:rsidRDefault="00B93169">
      <w:pPr>
        <w:pStyle w:val="Textodecomentrio"/>
        <w:rPr>
          <w:lang w:val="pt-BR"/>
        </w:rPr>
      </w:pPr>
      <w:r>
        <w:rPr>
          <w:lang w:val="pt-BR"/>
        </w:rPr>
        <w:t>3. DESENVOLVIMENTO DO APLICATIVO (OU DO SISTEMA)</w:t>
      </w:r>
    </w:p>
    <w:p w14:paraId="4ED06A48" w14:textId="2C8A1A15" w:rsidR="00B93169" w:rsidRDefault="00B93169">
      <w:pPr>
        <w:pStyle w:val="Textodecomentrio"/>
        <w:rPr>
          <w:lang w:val="pt-BR"/>
        </w:rPr>
      </w:pPr>
    </w:p>
    <w:p w14:paraId="49176DDF" w14:textId="46578941" w:rsidR="00B93169" w:rsidRDefault="00B93169">
      <w:pPr>
        <w:pStyle w:val="Textodecomentrio"/>
        <w:rPr>
          <w:lang w:val="pt-BR"/>
        </w:rPr>
      </w:pPr>
      <w:r>
        <w:rPr>
          <w:lang w:val="pt-BR"/>
        </w:rPr>
        <w:t xml:space="preserve">Lembra que aqui </w:t>
      </w:r>
      <w:proofErr w:type="spellStart"/>
      <w:r>
        <w:rPr>
          <w:lang w:val="pt-BR"/>
        </w:rPr>
        <w:t>vc</w:t>
      </w:r>
      <w:proofErr w:type="spellEnd"/>
      <w:r>
        <w:rPr>
          <w:lang w:val="pt-BR"/>
        </w:rPr>
        <w:t xml:space="preserve"> deve seguir o que </w:t>
      </w:r>
      <w:proofErr w:type="spellStart"/>
      <w:r>
        <w:rPr>
          <w:lang w:val="pt-BR"/>
        </w:rPr>
        <w:t>vc</w:t>
      </w:r>
      <w:proofErr w:type="spellEnd"/>
      <w:r>
        <w:rPr>
          <w:lang w:val="pt-BR"/>
        </w:rPr>
        <w:t xml:space="preserve"> colocou na metodologia. Você pode até fazer uma figura colocando os passos que </w:t>
      </w:r>
      <w:proofErr w:type="spellStart"/>
      <w:r>
        <w:rPr>
          <w:lang w:val="pt-BR"/>
        </w:rPr>
        <w:t>vc</w:t>
      </w:r>
      <w:proofErr w:type="spellEnd"/>
      <w:r>
        <w:rPr>
          <w:lang w:val="pt-BR"/>
        </w:rPr>
        <w:t xml:space="preserve"> seguiu.</w:t>
      </w:r>
    </w:p>
    <w:p w14:paraId="47B1AA8C" w14:textId="77777777" w:rsidR="00B93169" w:rsidRDefault="00B93169">
      <w:pPr>
        <w:pStyle w:val="Textodecomentrio"/>
        <w:rPr>
          <w:lang w:val="pt-BR"/>
        </w:rPr>
      </w:pPr>
    </w:p>
    <w:p w14:paraId="15055081" w14:textId="3D9DEC1D" w:rsidR="00B93169" w:rsidRDefault="00B93169">
      <w:pPr>
        <w:pStyle w:val="Textodecomentrio"/>
        <w:rPr>
          <w:lang w:val="pt-BR"/>
        </w:rPr>
      </w:pPr>
      <w:r>
        <w:rPr>
          <w:lang w:val="pt-BR"/>
        </w:rPr>
        <w:t xml:space="preserve">O ideal é </w:t>
      </w:r>
      <w:proofErr w:type="spellStart"/>
      <w:r>
        <w:rPr>
          <w:lang w:val="pt-BR"/>
        </w:rPr>
        <w:t>vc</w:t>
      </w:r>
      <w:proofErr w:type="spellEnd"/>
      <w:r>
        <w:rPr>
          <w:lang w:val="pt-BR"/>
        </w:rPr>
        <w:t xml:space="preserve"> começar falando dos resultados que </w:t>
      </w:r>
      <w:proofErr w:type="spellStart"/>
      <w:r>
        <w:rPr>
          <w:lang w:val="pt-BR"/>
        </w:rPr>
        <w:t>vc</w:t>
      </w:r>
      <w:proofErr w:type="spellEnd"/>
      <w:r>
        <w:rPr>
          <w:lang w:val="pt-BR"/>
        </w:rPr>
        <w:t xml:space="preserve"> identificou no “levantamento dos requisitos”. Quais técnicas que </w:t>
      </w:r>
      <w:proofErr w:type="spellStart"/>
      <w:r>
        <w:rPr>
          <w:lang w:val="pt-BR"/>
        </w:rPr>
        <w:t>vc</w:t>
      </w:r>
      <w:proofErr w:type="spellEnd"/>
      <w:r>
        <w:rPr>
          <w:lang w:val="pt-BR"/>
        </w:rPr>
        <w:t xml:space="preserve"> utilizou para levantar requisitos – reuniões, entrevistas etc. e colocar esse resultado em uma tabela – tipo ata, entendeu?</w:t>
      </w:r>
    </w:p>
    <w:p w14:paraId="36F22077" w14:textId="77777777" w:rsidR="00B93169" w:rsidRDefault="00B93169">
      <w:pPr>
        <w:pStyle w:val="Textodecomentrio"/>
        <w:rPr>
          <w:lang w:val="pt-BR"/>
        </w:rPr>
      </w:pPr>
    </w:p>
    <w:p w14:paraId="7E5AB18E" w14:textId="7429FFAD" w:rsidR="00B93169" w:rsidRDefault="00B93169">
      <w:pPr>
        <w:pStyle w:val="Textodecomentrio"/>
        <w:rPr>
          <w:lang w:val="pt-BR"/>
        </w:rPr>
      </w:pPr>
      <w:r>
        <w:rPr>
          <w:lang w:val="pt-BR"/>
        </w:rPr>
        <w:t>3.1. Requisitos Funcionais Identificados</w:t>
      </w:r>
    </w:p>
    <w:p w14:paraId="2E6F835E" w14:textId="070F6B1E" w:rsidR="00B93169" w:rsidRDefault="00B93169">
      <w:pPr>
        <w:pStyle w:val="Textodecomentrio"/>
        <w:rPr>
          <w:lang w:val="pt-BR"/>
        </w:rPr>
      </w:pPr>
      <w:r>
        <w:rPr>
          <w:lang w:val="pt-BR"/>
        </w:rPr>
        <w:t xml:space="preserve">Aqui </w:t>
      </w:r>
      <w:proofErr w:type="spellStart"/>
      <w:r>
        <w:rPr>
          <w:lang w:val="pt-BR"/>
        </w:rPr>
        <w:t>vc</w:t>
      </w:r>
      <w:proofErr w:type="spellEnd"/>
      <w:r>
        <w:rPr>
          <w:lang w:val="pt-BR"/>
        </w:rPr>
        <w:t xml:space="preserve"> pode colocar uma lista dos requisitos (ou </w:t>
      </w:r>
      <w:proofErr w:type="spellStart"/>
      <w:r>
        <w:rPr>
          <w:lang w:val="pt-BR"/>
        </w:rPr>
        <w:t>Product</w:t>
      </w:r>
      <w:proofErr w:type="spellEnd"/>
      <w:r>
        <w:rPr>
          <w:lang w:val="pt-BR"/>
        </w:rPr>
        <w:t xml:space="preserve"> Backlog) ou o que </w:t>
      </w:r>
      <w:proofErr w:type="spellStart"/>
      <w:r>
        <w:rPr>
          <w:lang w:val="pt-BR"/>
        </w:rPr>
        <w:t>vc</w:t>
      </w:r>
      <w:proofErr w:type="spellEnd"/>
      <w:r>
        <w:rPr>
          <w:lang w:val="pt-BR"/>
        </w:rPr>
        <w:t xml:space="preserve"> tiver. Diagrama de UC com os casos de uso e os atores do sistema.</w:t>
      </w:r>
    </w:p>
    <w:p w14:paraId="4960954B" w14:textId="77777777" w:rsidR="00B93169" w:rsidRDefault="00B93169">
      <w:pPr>
        <w:pStyle w:val="Textodecomentrio"/>
        <w:rPr>
          <w:lang w:val="pt-BR"/>
        </w:rPr>
      </w:pPr>
    </w:p>
    <w:p w14:paraId="35E51CBF" w14:textId="3E25742B" w:rsidR="00B93169" w:rsidRDefault="00B93169">
      <w:pPr>
        <w:pStyle w:val="Textodecomentrio"/>
        <w:rPr>
          <w:lang w:val="pt-BR"/>
        </w:rPr>
      </w:pPr>
      <w:r>
        <w:rPr>
          <w:lang w:val="pt-BR"/>
        </w:rPr>
        <w:t>3.1.1 Especificação dos Requisitos</w:t>
      </w:r>
    </w:p>
    <w:p w14:paraId="05C78BAA" w14:textId="2D9B6E8B" w:rsidR="00B93169" w:rsidRDefault="00B93169">
      <w:pPr>
        <w:pStyle w:val="Textodecomentrio"/>
        <w:rPr>
          <w:lang w:val="pt-BR"/>
        </w:rPr>
      </w:pPr>
      <w:r>
        <w:rPr>
          <w:lang w:val="pt-BR"/>
        </w:rPr>
        <w:t>Descrever os requisitos com uses Stories ou especificação e casos de uso.</w:t>
      </w:r>
    </w:p>
    <w:p w14:paraId="3EEC8E9B" w14:textId="194C3910" w:rsidR="00B93169" w:rsidRDefault="00B93169">
      <w:pPr>
        <w:pStyle w:val="Textodecomentrio"/>
        <w:rPr>
          <w:lang w:val="pt-BR"/>
        </w:rPr>
      </w:pPr>
      <w:r>
        <w:rPr>
          <w:lang w:val="pt-BR"/>
        </w:rPr>
        <w:t xml:space="preserve">Se </w:t>
      </w:r>
      <w:proofErr w:type="spellStart"/>
      <w:r>
        <w:rPr>
          <w:lang w:val="pt-BR"/>
        </w:rPr>
        <w:t>vc</w:t>
      </w:r>
      <w:proofErr w:type="spellEnd"/>
      <w:r>
        <w:rPr>
          <w:lang w:val="pt-BR"/>
        </w:rPr>
        <w:t xml:space="preserve"> usou TDD em vez de caso de uso pode incluir aqui.</w:t>
      </w:r>
    </w:p>
    <w:p w14:paraId="1C35D3FC" w14:textId="581234BA" w:rsidR="00B93169" w:rsidRDefault="00B93169">
      <w:pPr>
        <w:pStyle w:val="Textodecomentrio"/>
        <w:rPr>
          <w:lang w:val="pt-BR"/>
        </w:rPr>
      </w:pPr>
    </w:p>
    <w:p w14:paraId="4D7D96AA" w14:textId="0DFEA902" w:rsidR="00B93169" w:rsidRDefault="00B93169">
      <w:pPr>
        <w:pStyle w:val="Textodecomentrio"/>
        <w:rPr>
          <w:lang w:val="pt-BR"/>
        </w:rPr>
      </w:pPr>
      <w:r>
        <w:rPr>
          <w:lang w:val="pt-BR"/>
        </w:rPr>
        <w:t>3.1.2 Designer de Interface (</w:t>
      </w:r>
      <w:proofErr w:type="spellStart"/>
      <w:r>
        <w:rPr>
          <w:lang w:val="pt-BR"/>
        </w:rPr>
        <w:t>Mockups</w:t>
      </w:r>
      <w:proofErr w:type="spellEnd"/>
      <w:r>
        <w:rPr>
          <w:lang w:val="pt-BR"/>
        </w:rPr>
        <w:t>)</w:t>
      </w:r>
    </w:p>
    <w:p w14:paraId="0A605B4E" w14:textId="758D19B0" w:rsidR="00B93169" w:rsidRDefault="00B93169">
      <w:pPr>
        <w:pStyle w:val="Textodecomentrio"/>
        <w:rPr>
          <w:lang w:val="pt-BR"/>
        </w:rPr>
      </w:pPr>
      <w:r>
        <w:rPr>
          <w:lang w:val="pt-BR"/>
        </w:rPr>
        <w:t xml:space="preserve">Se tiver protótipo </w:t>
      </w:r>
      <w:proofErr w:type="spellStart"/>
      <w:r>
        <w:rPr>
          <w:lang w:val="pt-BR"/>
        </w:rPr>
        <w:t>tb</w:t>
      </w:r>
      <w:proofErr w:type="spellEnd"/>
      <w:r>
        <w:rPr>
          <w:lang w:val="pt-BR"/>
        </w:rPr>
        <w:t xml:space="preserve"> pode incluir.</w:t>
      </w:r>
    </w:p>
    <w:p w14:paraId="411F7331" w14:textId="6E92FB2F" w:rsidR="00B93169" w:rsidRDefault="00B93169">
      <w:pPr>
        <w:pStyle w:val="Textodecomentrio"/>
        <w:rPr>
          <w:lang w:val="pt-BR"/>
        </w:rPr>
      </w:pPr>
    </w:p>
    <w:p w14:paraId="17BB38DB" w14:textId="55B8DF7E" w:rsidR="00B93169" w:rsidRDefault="00B93169">
      <w:pPr>
        <w:pStyle w:val="Textodecomentrio"/>
        <w:rPr>
          <w:lang w:val="pt-BR"/>
        </w:rPr>
      </w:pPr>
      <w:r>
        <w:rPr>
          <w:lang w:val="pt-BR"/>
        </w:rPr>
        <w:t xml:space="preserve">3.2. </w:t>
      </w:r>
      <w:r w:rsidR="00817F38">
        <w:rPr>
          <w:lang w:val="pt-BR"/>
        </w:rPr>
        <w:t>Definição do Projeto e Arquitetura</w:t>
      </w:r>
    </w:p>
    <w:p w14:paraId="396BE2A5" w14:textId="7AE2962D" w:rsidR="00817F38" w:rsidRDefault="00817F38">
      <w:pPr>
        <w:pStyle w:val="Textodecomentrio"/>
        <w:rPr>
          <w:lang w:val="pt-BR"/>
        </w:rPr>
      </w:pPr>
    </w:p>
    <w:p w14:paraId="61A82C10" w14:textId="39E8FED0" w:rsidR="00817F38" w:rsidRDefault="00817F38">
      <w:pPr>
        <w:pStyle w:val="Textodecomentrio"/>
        <w:rPr>
          <w:lang w:val="pt-BR"/>
        </w:rPr>
      </w:pPr>
      <w:r>
        <w:rPr>
          <w:lang w:val="pt-BR"/>
        </w:rPr>
        <w:t>3.2.1 Projeto</w:t>
      </w:r>
    </w:p>
    <w:p w14:paraId="3A843BD1" w14:textId="1B2903B2" w:rsidR="00817F38" w:rsidRDefault="00817F38">
      <w:pPr>
        <w:pStyle w:val="Textodecomentrio"/>
        <w:rPr>
          <w:lang w:val="pt-BR"/>
        </w:rPr>
      </w:pPr>
      <w:r>
        <w:rPr>
          <w:lang w:val="pt-BR"/>
        </w:rPr>
        <w:t xml:space="preserve">Descreve como </w:t>
      </w:r>
      <w:proofErr w:type="spellStart"/>
      <w:r>
        <w:rPr>
          <w:lang w:val="pt-BR"/>
        </w:rPr>
        <w:t>vc</w:t>
      </w:r>
      <w:proofErr w:type="spellEnd"/>
      <w:r>
        <w:rPr>
          <w:lang w:val="pt-BR"/>
        </w:rPr>
        <w:t xml:space="preserve"> fez</w:t>
      </w:r>
    </w:p>
    <w:p w14:paraId="0F7F79C4" w14:textId="286F0D3A" w:rsidR="00817F38" w:rsidRDefault="00817F38">
      <w:pPr>
        <w:pStyle w:val="Textodecomentrio"/>
        <w:rPr>
          <w:lang w:val="pt-BR"/>
        </w:rPr>
      </w:pPr>
    </w:p>
    <w:p w14:paraId="475B2650" w14:textId="66ABDE26" w:rsidR="00817F38" w:rsidRDefault="00817F38">
      <w:pPr>
        <w:pStyle w:val="Textodecomentrio"/>
        <w:rPr>
          <w:lang w:val="pt-BR"/>
        </w:rPr>
      </w:pPr>
      <w:r>
        <w:rPr>
          <w:lang w:val="pt-BR"/>
        </w:rPr>
        <w:t>3.2.2 Arquitetura</w:t>
      </w:r>
    </w:p>
    <w:p w14:paraId="6A765682" w14:textId="1ECE9A88" w:rsidR="00817F38" w:rsidRDefault="00817F38">
      <w:pPr>
        <w:pStyle w:val="Textodecomentrio"/>
        <w:rPr>
          <w:lang w:val="pt-BR"/>
        </w:rPr>
      </w:pPr>
      <w:r>
        <w:rPr>
          <w:lang w:val="pt-BR"/>
        </w:rPr>
        <w:t>Mesma coisa – o ideal é fazer uma figura e explicar</w:t>
      </w:r>
    </w:p>
    <w:p w14:paraId="4ED6D54A" w14:textId="77777777" w:rsidR="00B93169" w:rsidRDefault="00B93169">
      <w:pPr>
        <w:pStyle w:val="Textodecomentrio"/>
        <w:rPr>
          <w:lang w:val="pt-BR"/>
        </w:rPr>
      </w:pPr>
    </w:p>
    <w:p w14:paraId="355E8428" w14:textId="77777777" w:rsidR="00817F38" w:rsidRDefault="00817F38">
      <w:pPr>
        <w:pStyle w:val="Textodecomentrio"/>
        <w:rPr>
          <w:lang w:val="pt-BR"/>
        </w:rPr>
      </w:pPr>
      <w:r>
        <w:rPr>
          <w:lang w:val="pt-BR"/>
        </w:rPr>
        <w:t>3.3. Codificação</w:t>
      </w:r>
    </w:p>
    <w:p w14:paraId="32C51628" w14:textId="77777777" w:rsidR="00817F38" w:rsidRDefault="00817F38">
      <w:pPr>
        <w:pStyle w:val="Textodecomentrio"/>
        <w:rPr>
          <w:lang w:val="pt-BR"/>
        </w:rPr>
      </w:pPr>
      <w:r>
        <w:rPr>
          <w:lang w:val="pt-BR"/>
        </w:rPr>
        <w:t>Aí descreve os resultados</w:t>
      </w:r>
    </w:p>
    <w:p w14:paraId="0333E0E1" w14:textId="77777777" w:rsidR="00817F38" w:rsidRDefault="00817F38">
      <w:pPr>
        <w:pStyle w:val="Textodecomentrio"/>
        <w:rPr>
          <w:lang w:val="pt-BR"/>
        </w:rPr>
      </w:pPr>
    </w:p>
    <w:p w14:paraId="1174606E" w14:textId="77777777" w:rsidR="00817F38" w:rsidRDefault="00817F38">
      <w:pPr>
        <w:pStyle w:val="Textodecomentrio"/>
        <w:rPr>
          <w:lang w:val="pt-BR"/>
        </w:rPr>
      </w:pPr>
      <w:r>
        <w:rPr>
          <w:lang w:val="pt-BR"/>
        </w:rPr>
        <w:t>3.4 Verificação e Validação</w:t>
      </w:r>
    </w:p>
    <w:p w14:paraId="39A9369D" w14:textId="77777777" w:rsidR="00817F38" w:rsidRDefault="00817F38">
      <w:pPr>
        <w:pStyle w:val="Textodecomentrio"/>
        <w:rPr>
          <w:lang w:val="pt-BR"/>
        </w:rPr>
      </w:pPr>
      <w:r>
        <w:rPr>
          <w:lang w:val="pt-BR"/>
        </w:rPr>
        <w:t xml:space="preserve">Se </w:t>
      </w:r>
      <w:proofErr w:type="spellStart"/>
      <w:r>
        <w:rPr>
          <w:lang w:val="pt-BR"/>
        </w:rPr>
        <w:t>vc</w:t>
      </w:r>
      <w:proofErr w:type="spellEnd"/>
      <w:r>
        <w:rPr>
          <w:lang w:val="pt-BR"/>
        </w:rPr>
        <w:t xml:space="preserve"> fez essa parte </w:t>
      </w:r>
      <w:proofErr w:type="spellStart"/>
      <w:r>
        <w:rPr>
          <w:lang w:val="pt-BR"/>
        </w:rPr>
        <w:t>tb</w:t>
      </w:r>
      <w:proofErr w:type="spellEnd"/>
      <w:r>
        <w:rPr>
          <w:lang w:val="pt-BR"/>
        </w:rPr>
        <w:t xml:space="preserve"> colocar</w:t>
      </w:r>
    </w:p>
    <w:p w14:paraId="5BB1D9C9" w14:textId="77777777" w:rsidR="00817F38" w:rsidRDefault="00817F38">
      <w:pPr>
        <w:pStyle w:val="Textodecomentrio"/>
        <w:rPr>
          <w:lang w:val="pt-BR"/>
        </w:rPr>
      </w:pPr>
    </w:p>
    <w:p w14:paraId="7AF5BB36" w14:textId="77777777" w:rsidR="00817F38" w:rsidRDefault="00817F38">
      <w:pPr>
        <w:pStyle w:val="Textodecomentrio"/>
        <w:rPr>
          <w:lang w:val="pt-BR"/>
        </w:rPr>
      </w:pPr>
      <w:r>
        <w:rPr>
          <w:lang w:val="pt-BR"/>
        </w:rPr>
        <w:t>3.5 Testes</w:t>
      </w:r>
    </w:p>
    <w:p w14:paraId="2AFB579A" w14:textId="77777777" w:rsidR="00817F38" w:rsidRDefault="00817F38">
      <w:pPr>
        <w:pStyle w:val="Textodecomentrio"/>
        <w:rPr>
          <w:lang w:val="pt-BR"/>
        </w:rPr>
      </w:pPr>
      <w:r>
        <w:rPr>
          <w:lang w:val="pt-BR"/>
        </w:rPr>
        <w:t xml:space="preserve">Aqui é se </w:t>
      </w:r>
      <w:proofErr w:type="spellStart"/>
      <w:r>
        <w:rPr>
          <w:lang w:val="pt-BR"/>
        </w:rPr>
        <w:t>vc</w:t>
      </w:r>
      <w:proofErr w:type="spellEnd"/>
      <w:r>
        <w:rPr>
          <w:lang w:val="pt-BR"/>
        </w:rPr>
        <w:t xml:space="preserve"> testou com o usuário final ou se foi só </w:t>
      </w:r>
      <w:proofErr w:type="spellStart"/>
      <w:r>
        <w:rPr>
          <w:lang w:val="pt-BR"/>
        </w:rPr>
        <w:t>vc</w:t>
      </w:r>
      <w:proofErr w:type="spellEnd"/>
      <w:r>
        <w:rPr>
          <w:lang w:val="pt-BR"/>
        </w:rPr>
        <w:t xml:space="preserve"> mesmo.</w:t>
      </w:r>
    </w:p>
    <w:p w14:paraId="018B74A1" w14:textId="77777777" w:rsidR="00817F38" w:rsidRDefault="00817F38">
      <w:pPr>
        <w:pStyle w:val="Textodecomentrio"/>
        <w:rPr>
          <w:lang w:val="pt-BR"/>
        </w:rPr>
      </w:pPr>
    </w:p>
    <w:p w14:paraId="590C4D1A" w14:textId="5B193B80" w:rsidR="00817F38" w:rsidRPr="00B93169" w:rsidRDefault="00817F38">
      <w:pPr>
        <w:pStyle w:val="Textodecomentrio"/>
        <w:rPr>
          <w:lang w:val="pt-BR"/>
        </w:rPr>
      </w:pPr>
      <w:r>
        <w:rPr>
          <w:lang w:val="pt-BR"/>
        </w:rPr>
        <w:t>3.6. Conclusões</w:t>
      </w:r>
    </w:p>
  </w:comment>
  <w:comment w:id="444" w:author="elizamarysouza@gmail.com" w:date="2018-04-10T22:29:00Z" w:initials="e">
    <w:p w14:paraId="720C9190" w14:textId="65FCE05F" w:rsidR="00817F38" w:rsidRPr="00817F38" w:rsidRDefault="00817F38">
      <w:pPr>
        <w:pStyle w:val="Textodecomentrio"/>
        <w:rPr>
          <w:lang w:val="pt-BR"/>
        </w:rPr>
      </w:pPr>
      <w:r>
        <w:rPr>
          <w:rStyle w:val="Refdecomentrio"/>
        </w:rPr>
        <w:annotationRef/>
      </w:r>
      <w:r w:rsidRPr="00817F38">
        <w:rPr>
          <w:lang w:val="pt-BR"/>
        </w:rPr>
        <w:t>Todo esse texto pode ficar n</w:t>
      </w:r>
      <w:r>
        <w:rPr>
          <w:lang w:val="pt-BR"/>
        </w:rPr>
        <w:t>o subitem 3.6 Conclusões</w:t>
      </w:r>
    </w:p>
  </w:comment>
  <w:comment w:id="445" w:author="elizamarysouza@gmail.com" w:date="2018-04-10T22:30:00Z" w:initials="e">
    <w:p w14:paraId="3692708D" w14:textId="6A1C8DB4" w:rsidR="00817F38" w:rsidRDefault="00817F38">
      <w:pPr>
        <w:pStyle w:val="Textodecomentrio"/>
      </w:pPr>
      <w:r>
        <w:rPr>
          <w:rStyle w:val="Refdecomentrio"/>
        </w:rPr>
        <w:annotationRef/>
      </w:r>
      <w:r>
        <w:t xml:space="preserve">4. </w:t>
      </w:r>
      <w:proofErr w:type="spellStart"/>
      <w:r>
        <w:t>Conclusões</w:t>
      </w:r>
      <w:proofErr w:type="spellEnd"/>
      <w:r>
        <w:t xml:space="preserve"> e </w:t>
      </w:r>
      <w:proofErr w:type="spellStart"/>
      <w:r>
        <w:t>Trabalhos</w:t>
      </w:r>
      <w:proofErr w:type="spellEnd"/>
      <w:r>
        <w:t xml:space="preserve"> </w:t>
      </w:r>
      <w:proofErr w:type="spellStart"/>
      <w:r>
        <w:t>Futuros</w:t>
      </w:r>
      <w:proofErr w:type="spellEnd"/>
    </w:p>
    <w:p w14:paraId="647513B8" w14:textId="7A82782B" w:rsidR="00817F38" w:rsidRDefault="00817F38">
      <w:pPr>
        <w:pStyle w:val="Textodecomentrio"/>
      </w:pPr>
    </w:p>
    <w:p w14:paraId="6A7BFA49" w14:textId="66C4DBE6" w:rsidR="00817F38" w:rsidRDefault="00817F38">
      <w:pPr>
        <w:pStyle w:val="Textodecomentrio"/>
        <w:rPr>
          <w:lang w:val="pt-BR"/>
        </w:rPr>
      </w:pPr>
      <w:r>
        <w:rPr>
          <w:lang w:val="pt-BR"/>
        </w:rPr>
        <w:t>Coloca seus principais resultados, as contribuições que você está deixando após o desenvolvimento deste projeto.</w:t>
      </w:r>
      <w:bookmarkStart w:id="446" w:name="_GoBack"/>
      <w:bookmarkEnd w:id="446"/>
    </w:p>
    <w:p w14:paraId="7A491343" w14:textId="6191156E" w:rsidR="00817F38" w:rsidRDefault="00817F38">
      <w:pPr>
        <w:pStyle w:val="Textodecomentrio"/>
        <w:rPr>
          <w:lang w:val="pt-BR"/>
        </w:rPr>
      </w:pPr>
      <w:r w:rsidRPr="00817F38">
        <w:rPr>
          <w:lang w:val="pt-BR"/>
        </w:rPr>
        <w:t xml:space="preserve">É interessante </w:t>
      </w:r>
      <w:proofErr w:type="spellStart"/>
      <w:r w:rsidRPr="00817F38">
        <w:rPr>
          <w:lang w:val="pt-BR"/>
        </w:rPr>
        <w:t>vc</w:t>
      </w:r>
      <w:proofErr w:type="spellEnd"/>
      <w:r w:rsidRPr="00817F38">
        <w:rPr>
          <w:lang w:val="pt-BR"/>
        </w:rPr>
        <w:t xml:space="preserve"> </w:t>
      </w:r>
      <w:proofErr w:type="spellStart"/>
      <w:r>
        <w:rPr>
          <w:lang w:val="pt-BR"/>
        </w:rPr>
        <w:t>tb</w:t>
      </w:r>
      <w:proofErr w:type="spellEnd"/>
      <w:r>
        <w:rPr>
          <w:lang w:val="pt-BR"/>
        </w:rPr>
        <w:t xml:space="preserve"> </w:t>
      </w:r>
      <w:r w:rsidRPr="00817F38">
        <w:rPr>
          <w:lang w:val="pt-BR"/>
        </w:rPr>
        <w:t>colocar n</w:t>
      </w:r>
      <w:r>
        <w:rPr>
          <w:lang w:val="pt-BR"/>
        </w:rPr>
        <w:t xml:space="preserve">o texto o que não deu certo, quais as dificuldades que você encontrou. Quais as vantagens e desvantagens que você identificou para o projeto. As limitações do projeto. </w:t>
      </w:r>
    </w:p>
    <w:p w14:paraId="15F00EEE" w14:textId="77777777" w:rsidR="00817F38" w:rsidRDefault="00817F38">
      <w:pPr>
        <w:pStyle w:val="Textodecomentrio"/>
        <w:rPr>
          <w:lang w:val="pt-BR"/>
        </w:rPr>
      </w:pPr>
    </w:p>
    <w:p w14:paraId="2F1A30DE" w14:textId="7363D4AB" w:rsidR="00817F38" w:rsidRDefault="00817F38">
      <w:pPr>
        <w:pStyle w:val="Textodecomentrio"/>
        <w:rPr>
          <w:lang w:val="pt-BR"/>
        </w:rPr>
      </w:pPr>
      <w:r>
        <w:rPr>
          <w:lang w:val="pt-BR"/>
        </w:rPr>
        <w:t xml:space="preserve">O que não deu </w:t>
      </w:r>
      <w:proofErr w:type="gramStart"/>
      <w:r>
        <w:rPr>
          <w:lang w:val="pt-BR"/>
        </w:rPr>
        <w:t>pra</w:t>
      </w:r>
      <w:proofErr w:type="gramEnd"/>
      <w:r>
        <w:rPr>
          <w:lang w:val="pt-BR"/>
        </w:rPr>
        <w:t xml:space="preserve"> fazer você pode colocar como trabalhos futuros. Ok?</w:t>
      </w:r>
    </w:p>
    <w:p w14:paraId="1A5BD7B9" w14:textId="77777777" w:rsidR="00817F38" w:rsidRPr="00817F38" w:rsidRDefault="00817F38">
      <w:pPr>
        <w:pStyle w:val="Textodecomentrio"/>
        <w:rPr>
          <w:lang w:val="pt-BR"/>
        </w:rPr>
      </w:pPr>
    </w:p>
    <w:p w14:paraId="31388A48" w14:textId="2AF49722" w:rsidR="00817F38" w:rsidRPr="00817F38" w:rsidRDefault="00817F38">
      <w:pPr>
        <w:pStyle w:val="Textodecomentrio"/>
        <w:rPr>
          <w:lang w:val="pt-BR"/>
        </w:rPr>
      </w:pPr>
    </w:p>
  </w:comment>
  <w:comment w:id="447" w:author="elizamarysouza@gmail.com" w:date="2018-04-10T22:32:00Z" w:initials="e">
    <w:p w14:paraId="506F995E" w14:textId="1BB87DD4" w:rsidR="00817F38" w:rsidRPr="00817F38" w:rsidRDefault="00817F38">
      <w:pPr>
        <w:pStyle w:val="Textodecomentrio"/>
        <w:rPr>
          <w:lang w:val="pt-BR"/>
        </w:rPr>
      </w:pPr>
      <w:r>
        <w:rPr>
          <w:rStyle w:val="Refdecomentrio"/>
        </w:rPr>
        <w:annotationRef/>
      </w:r>
      <w:r w:rsidRPr="00817F38">
        <w:rPr>
          <w:lang w:val="pt-BR"/>
        </w:rPr>
        <w:t xml:space="preserve">Vê como isso </w:t>
      </w:r>
      <w:proofErr w:type="gramStart"/>
      <w:r w:rsidRPr="00817F38">
        <w:rPr>
          <w:lang w:val="pt-BR"/>
        </w:rPr>
        <w:t>tá</w:t>
      </w:r>
      <w:proofErr w:type="gramEnd"/>
      <w:r w:rsidRPr="00817F38">
        <w:rPr>
          <w:lang w:val="pt-BR"/>
        </w:rPr>
        <w:t xml:space="preserve"> no m</w:t>
      </w:r>
      <w:r>
        <w:rPr>
          <w:lang w:val="pt-BR"/>
        </w:rPr>
        <w:t>anual de ITCC da FUCAPI.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9E00F15" w15:done="0"/>
  <w15:commentEx w15:paraId="5D85A7FF" w15:done="0"/>
  <w15:commentEx w15:paraId="167B121A" w15:done="0"/>
  <w15:commentEx w15:paraId="6B8ACEE1" w15:done="0"/>
  <w15:commentEx w15:paraId="472F877F" w15:done="0"/>
  <w15:commentEx w15:paraId="056DF36C" w15:done="0"/>
  <w15:commentEx w15:paraId="6620395E" w15:done="0"/>
  <w15:commentEx w15:paraId="7D45C1C2" w15:done="0"/>
  <w15:commentEx w15:paraId="78271DEB" w15:done="0"/>
  <w15:commentEx w15:paraId="3A885392" w15:done="0"/>
  <w15:commentEx w15:paraId="6B9CF77E" w15:done="0"/>
  <w15:commentEx w15:paraId="485A5CEA" w15:done="0"/>
  <w15:commentEx w15:paraId="6A23AE72" w15:done="0"/>
  <w15:commentEx w15:paraId="42A76648" w15:done="0"/>
  <w15:commentEx w15:paraId="340A0E1B" w15:done="0"/>
  <w15:commentEx w15:paraId="3F943E23" w15:done="0"/>
  <w15:commentEx w15:paraId="2ACC754E" w15:done="0"/>
  <w15:commentEx w15:paraId="44D9F12E" w15:done="0"/>
  <w15:commentEx w15:paraId="034BA62B" w15:done="0"/>
  <w15:commentEx w15:paraId="0A78394A" w15:done="0"/>
  <w15:commentEx w15:paraId="5DAD0315" w15:done="0"/>
  <w15:commentEx w15:paraId="5F35D337" w15:done="0"/>
  <w15:commentEx w15:paraId="69A64431" w15:done="0"/>
  <w15:commentEx w15:paraId="7193DE7B" w15:done="0"/>
  <w15:commentEx w15:paraId="1CF890FD" w15:done="0"/>
  <w15:commentEx w15:paraId="605507AE" w15:done="0"/>
  <w15:commentEx w15:paraId="282D39B0" w15:done="0"/>
  <w15:commentEx w15:paraId="7DDAE0AE" w15:done="0"/>
  <w15:commentEx w15:paraId="496F6AF4" w15:done="0"/>
  <w15:commentEx w15:paraId="4622EAAE" w15:done="0"/>
  <w15:commentEx w15:paraId="590C4D1A" w15:done="0"/>
  <w15:commentEx w15:paraId="720C9190" w15:done="0"/>
  <w15:commentEx w15:paraId="31388A48" w15:done="0"/>
  <w15:commentEx w15:paraId="506F995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9E00F15" w16cid:durableId="1E751235"/>
  <w16cid:commentId w16cid:paraId="5D85A7FF" w16cid:durableId="1E751430"/>
  <w16cid:commentId w16cid:paraId="167B121A" w16cid:durableId="1E760DCB"/>
  <w16cid:commentId w16cid:paraId="6B8ACEE1" w16cid:durableId="1E75182D"/>
  <w16cid:commentId w16cid:paraId="472F877F" w16cid:durableId="1E7519D6"/>
  <w16cid:commentId w16cid:paraId="056DF36C" w16cid:durableId="1E751B84"/>
  <w16cid:commentId w16cid:paraId="6620395E" w16cid:durableId="1E751DE8"/>
  <w16cid:commentId w16cid:paraId="7D45C1C2" w16cid:durableId="1E751E3B"/>
  <w16cid:commentId w16cid:paraId="78271DEB" w16cid:durableId="1E751E80"/>
  <w16cid:commentId w16cid:paraId="3A885392" w16cid:durableId="1E760BDE"/>
  <w16cid:commentId w16cid:paraId="6B9CF77E" w16cid:durableId="1E751F55"/>
  <w16cid:commentId w16cid:paraId="485A5CEA" w16cid:durableId="1E751EF7"/>
  <w16cid:commentId w16cid:paraId="6A23AE72" w16cid:durableId="1E751F82"/>
  <w16cid:commentId w16cid:paraId="42A76648" w16cid:durableId="1E760C2E"/>
  <w16cid:commentId w16cid:paraId="340A0E1B" w16cid:durableId="1E760C82"/>
  <w16cid:commentId w16cid:paraId="3F943E23" w16cid:durableId="1E760D22"/>
  <w16cid:commentId w16cid:paraId="2ACC754E" w16cid:durableId="1E7610AF"/>
  <w16cid:commentId w16cid:paraId="44D9F12E" w16cid:durableId="1E761126"/>
  <w16cid:commentId w16cid:paraId="034BA62B" w16cid:durableId="1E774E1D"/>
  <w16cid:commentId w16cid:paraId="0A78394A" w16cid:durableId="1E774E9C"/>
  <w16cid:commentId w16cid:paraId="5DAD0315" w16cid:durableId="1E774EFE"/>
  <w16cid:commentId w16cid:paraId="5F35D337" w16cid:durableId="1E760A0C"/>
  <w16cid:commentId w16cid:paraId="69A64431" w16cid:durableId="1E761156"/>
  <w16cid:commentId w16cid:paraId="7193DE7B" w16cid:durableId="1E76116B"/>
  <w16cid:commentId w16cid:paraId="1CF890FD" w16cid:durableId="1E774FDF"/>
  <w16cid:commentId w16cid:paraId="605507AE" w16cid:durableId="1E76119A"/>
  <w16cid:commentId w16cid:paraId="282D39B0" w16cid:durableId="1E7611AD"/>
  <w16cid:commentId w16cid:paraId="7DDAE0AE" w16cid:durableId="1E7753F9"/>
  <w16cid:commentId w16cid:paraId="496F6AF4" w16cid:durableId="1E7611CB"/>
  <w16cid:commentId w16cid:paraId="4622EAAE" w16cid:durableId="1E7755E1"/>
  <w16cid:commentId w16cid:paraId="590C4D1A" w16cid:durableId="1E77B69D"/>
  <w16cid:commentId w16cid:paraId="720C9190" w16cid:durableId="1E77B95E"/>
  <w16cid:commentId w16cid:paraId="31388A48" w16cid:durableId="1E77B97F"/>
  <w16cid:commentId w16cid:paraId="506F995E" w16cid:durableId="1E77B9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D919BA" w14:textId="77777777" w:rsidR="002E24F1" w:rsidRDefault="002E24F1">
      <w:r>
        <w:separator/>
      </w:r>
    </w:p>
  </w:endnote>
  <w:endnote w:type="continuationSeparator" w:id="0">
    <w:p w14:paraId="10A3342C" w14:textId="77777777" w:rsidR="002E24F1" w:rsidRDefault="002E24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Emoji">
    <w:panose1 w:val="020B0502040204020203"/>
    <w:charset w:val="00"/>
    <w:family w:val="swiss"/>
    <w:pitch w:val="variable"/>
    <w:sig w:usb0="00000003" w:usb1="02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DC63DE" w14:textId="77777777" w:rsidR="00F16882" w:rsidRDefault="00F1688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9312A" w14:textId="77777777" w:rsidR="00F16882" w:rsidRDefault="00F1688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580EDD" w14:textId="77777777" w:rsidR="002E24F1" w:rsidRDefault="002E24F1">
      <w:r>
        <w:separator/>
      </w:r>
    </w:p>
  </w:footnote>
  <w:footnote w:type="continuationSeparator" w:id="0">
    <w:p w14:paraId="68780E82" w14:textId="77777777" w:rsidR="002E24F1" w:rsidRDefault="002E24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838B2" w14:textId="77777777" w:rsidR="00F16882" w:rsidRDefault="00F1688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159B5" w14:textId="77777777" w:rsidR="00F16882" w:rsidRDefault="00F16882">
    <w:pPr>
      <w:pStyle w:val="CabealhoeRodap"/>
      <w:tabs>
        <w:tab w:val="clear" w:pos="9020"/>
        <w:tab w:val="center" w:pos="4252"/>
        <w:tab w:val="right" w:pos="8504"/>
      </w:tabs>
    </w:pPr>
    <w:r>
      <w:tab/>
    </w:r>
    <w:r>
      <w:tab/>
    </w:r>
    <w:r>
      <w:fldChar w:fldCharType="begin"/>
    </w:r>
    <w:r>
      <w:instrText xml:space="preserve"> PAGE </w:instrText>
    </w:r>
    <w:r>
      <w:fldChar w:fldCharType="separate"/>
    </w:r>
    <w:r>
      <w:t>40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3339B4"/>
    <w:multiLevelType w:val="hybridMultilevel"/>
    <w:tmpl w:val="E4F2B2CE"/>
    <w:styleLink w:val="Marcador"/>
    <w:lvl w:ilvl="0" w:tplc="314C94C2">
      <w:start w:val="1"/>
      <w:numFmt w:val="bullet"/>
      <w:lvlText w:val="•"/>
      <w:lvlJc w:val="left"/>
      <w:pPr>
        <w:tabs>
          <w:tab w:val="num" w:pos="1330"/>
        </w:tabs>
        <w:ind w:left="196" w:firstLine="937"/>
      </w:pPr>
      <w:rPr>
        <w:rFonts w:hAnsi="Arial Unicode MS"/>
        <w:caps w:val="0"/>
        <w:smallCaps w:val="0"/>
        <w:strike w:val="0"/>
        <w:dstrike w:val="0"/>
        <w:outline w:val="0"/>
        <w:emboss w:val="0"/>
        <w:imprint w:val="0"/>
        <w:spacing w:val="0"/>
        <w:w w:val="100"/>
        <w:kern w:val="0"/>
        <w:position w:val="-2"/>
        <w:highlight w:val="none"/>
        <w:vertAlign w:val="baseline"/>
      </w:rPr>
    </w:lvl>
    <w:lvl w:ilvl="1" w:tplc="5608F904">
      <w:start w:val="1"/>
      <w:numFmt w:val="bullet"/>
      <w:lvlText w:val="•"/>
      <w:lvlJc w:val="left"/>
      <w:pPr>
        <w:tabs>
          <w:tab w:val="num" w:pos="1510"/>
        </w:tabs>
        <w:ind w:left="376" w:firstLine="937"/>
      </w:pPr>
      <w:rPr>
        <w:rFonts w:hAnsi="Arial Unicode MS"/>
        <w:caps w:val="0"/>
        <w:smallCaps w:val="0"/>
        <w:strike w:val="0"/>
        <w:dstrike w:val="0"/>
        <w:outline w:val="0"/>
        <w:emboss w:val="0"/>
        <w:imprint w:val="0"/>
        <w:spacing w:val="0"/>
        <w:w w:val="100"/>
        <w:kern w:val="0"/>
        <w:position w:val="-2"/>
        <w:highlight w:val="none"/>
        <w:vertAlign w:val="baseline"/>
      </w:rPr>
    </w:lvl>
    <w:lvl w:ilvl="2" w:tplc="A16092C8">
      <w:start w:val="1"/>
      <w:numFmt w:val="bullet"/>
      <w:lvlText w:val="•"/>
      <w:lvlJc w:val="left"/>
      <w:pPr>
        <w:tabs>
          <w:tab w:val="num" w:pos="1690"/>
        </w:tabs>
        <w:ind w:left="556" w:firstLine="937"/>
      </w:pPr>
      <w:rPr>
        <w:rFonts w:hAnsi="Arial Unicode MS"/>
        <w:caps w:val="0"/>
        <w:smallCaps w:val="0"/>
        <w:strike w:val="0"/>
        <w:dstrike w:val="0"/>
        <w:outline w:val="0"/>
        <w:emboss w:val="0"/>
        <w:imprint w:val="0"/>
        <w:spacing w:val="0"/>
        <w:w w:val="100"/>
        <w:kern w:val="0"/>
        <w:position w:val="-2"/>
        <w:highlight w:val="none"/>
        <w:vertAlign w:val="baseline"/>
      </w:rPr>
    </w:lvl>
    <w:lvl w:ilvl="3" w:tplc="990CF154">
      <w:start w:val="1"/>
      <w:numFmt w:val="bullet"/>
      <w:lvlText w:val="•"/>
      <w:lvlJc w:val="left"/>
      <w:pPr>
        <w:tabs>
          <w:tab w:val="num" w:pos="1870"/>
        </w:tabs>
        <w:ind w:left="736" w:firstLine="937"/>
      </w:pPr>
      <w:rPr>
        <w:rFonts w:hAnsi="Arial Unicode MS"/>
        <w:caps w:val="0"/>
        <w:smallCaps w:val="0"/>
        <w:strike w:val="0"/>
        <w:dstrike w:val="0"/>
        <w:outline w:val="0"/>
        <w:emboss w:val="0"/>
        <w:imprint w:val="0"/>
        <w:spacing w:val="0"/>
        <w:w w:val="100"/>
        <w:kern w:val="0"/>
        <w:position w:val="-2"/>
        <w:highlight w:val="none"/>
        <w:vertAlign w:val="baseline"/>
      </w:rPr>
    </w:lvl>
    <w:lvl w:ilvl="4" w:tplc="E5884294">
      <w:start w:val="1"/>
      <w:numFmt w:val="bullet"/>
      <w:lvlText w:val="•"/>
      <w:lvlJc w:val="left"/>
      <w:pPr>
        <w:tabs>
          <w:tab w:val="num" w:pos="2050"/>
        </w:tabs>
        <w:ind w:left="916" w:firstLine="937"/>
      </w:pPr>
      <w:rPr>
        <w:rFonts w:hAnsi="Arial Unicode MS"/>
        <w:caps w:val="0"/>
        <w:smallCaps w:val="0"/>
        <w:strike w:val="0"/>
        <w:dstrike w:val="0"/>
        <w:outline w:val="0"/>
        <w:emboss w:val="0"/>
        <w:imprint w:val="0"/>
        <w:spacing w:val="0"/>
        <w:w w:val="100"/>
        <w:kern w:val="0"/>
        <w:position w:val="-2"/>
        <w:highlight w:val="none"/>
        <w:vertAlign w:val="baseline"/>
      </w:rPr>
    </w:lvl>
    <w:lvl w:ilvl="5" w:tplc="A244AC04">
      <w:start w:val="1"/>
      <w:numFmt w:val="bullet"/>
      <w:lvlText w:val="•"/>
      <w:lvlJc w:val="left"/>
      <w:pPr>
        <w:tabs>
          <w:tab w:val="num" w:pos="2230"/>
        </w:tabs>
        <w:ind w:left="1096" w:firstLine="937"/>
      </w:pPr>
      <w:rPr>
        <w:rFonts w:hAnsi="Arial Unicode MS"/>
        <w:caps w:val="0"/>
        <w:smallCaps w:val="0"/>
        <w:strike w:val="0"/>
        <w:dstrike w:val="0"/>
        <w:outline w:val="0"/>
        <w:emboss w:val="0"/>
        <w:imprint w:val="0"/>
        <w:spacing w:val="0"/>
        <w:w w:val="100"/>
        <w:kern w:val="0"/>
        <w:position w:val="-2"/>
        <w:highlight w:val="none"/>
        <w:vertAlign w:val="baseline"/>
      </w:rPr>
    </w:lvl>
    <w:lvl w:ilvl="6" w:tplc="C7383B88">
      <w:start w:val="1"/>
      <w:numFmt w:val="bullet"/>
      <w:lvlText w:val="•"/>
      <w:lvlJc w:val="left"/>
      <w:pPr>
        <w:tabs>
          <w:tab w:val="num" w:pos="2410"/>
        </w:tabs>
        <w:ind w:left="1276" w:firstLine="937"/>
      </w:pPr>
      <w:rPr>
        <w:rFonts w:hAnsi="Arial Unicode MS"/>
        <w:caps w:val="0"/>
        <w:smallCaps w:val="0"/>
        <w:strike w:val="0"/>
        <w:dstrike w:val="0"/>
        <w:outline w:val="0"/>
        <w:emboss w:val="0"/>
        <w:imprint w:val="0"/>
        <w:spacing w:val="0"/>
        <w:w w:val="100"/>
        <w:kern w:val="0"/>
        <w:position w:val="-2"/>
        <w:highlight w:val="none"/>
        <w:vertAlign w:val="baseline"/>
      </w:rPr>
    </w:lvl>
    <w:lvl w:ilvl="7" w:tplc="5E74F914">
      <w:start w:val="1"/>
      <w:numFmt w:val="bullet"/>
      <w:lvlText w:val="•"/>
      <w:lvlJc w:val="left"/>
      <w:pPr>
        <w:tabs>
          <w:tab w:val="num" w:pos="2590"/>
        </w:tabs>
        <w:ind w:left="1456" w:firstLine="937"/>
      </w:pPr>
      <w:rPr>
        <w:rFonts w:hAnsi="Arial Unicode MS"/>
        <w:caps w:val="0"/>
        <w:smallCaps w:val="0"/>
        <w:strike w:val="0"/>
        <w:dstrike w:val="0"/>
        <w:outline w:val="0"/>
        <w:emboss w:val="0"/>
        <w:imprint w:val="0"/>
        <w:spacing w:val="0"/>
        <w:w w:val="100"/>
        <w:kern w:val="0"/>
        <w:position w:val="-2"/>
        <w:highlight w:val="none"/>
        <w:vertAlign w:val="baseline"/>
      </w:rPr>
    </w:lvl>
    <w:lvl w:ilvl="8" w:tplc="3162EAB0">
      <w:start w:val="1"/>
      <w:numFmt w:val="bullet"/>
      <w:lvlText w:val="•"/>
      <w:lvlJc w:val="left"/>
      <w:pPr>
        <w:tabs>
          <w:tab w:val="num" w:pos="2770"/>
        </w:tabs>
        <w:ind w:left="1636" w:firstLine="937"/>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 w15:restartNumberingAfterBreak="0">
    <w:nsid w:val="5A4B40FA"/>
    <w:multiLevelType w:val="hybridMultilevel"/>
    <w:tmpl w:val="E4F2B2CE"/>
    <w:numStyleLink w:val="Marcador"/>
  </w:abstractNum>
  <w:abstractNum w:abstractNumId="2" w15:restartNumberingAfterBreak="0">
    <w:nsid w:val="6D5D4C9F"/>
    <w:multiLevelType w:val="hybridMultilevel"/>
    <w:tmpl w:val="51EC61DE"/>
    <w:lvl w:ilvl="0" w:tplc="13ACFB38">
      <w:start w:val="1"/>
      <w:numFmt w:val="bullet"/>
      <w:lvlText w:val="•"/>
      <w:lvlJc w:val="left"/>
      <w:pPr>
        <w:tabs>
          <w:tab w:val="num" w:pos="1494"/>
        </w:tabs>
        <w:ind w:left="360" w:firstLine="774"/>
      </w:pPr>
      <w:rPr>
        <w:rFonts w:hAnsi="Arial Unicode MS"/>
        <w:caps w:val="0"/>
        <w:smallCaps w:val="0"/>
        <w:strike w:val="0"/>
        <w:dstrike w:val="0"/>
        <w:outline w:val="0"/>
        <w:emboss w:val="0"/>
        <w:imprint w:val="0"/>
        <w:spacing w:val="0"/>
        <w:w w:val="100"/>
        <w:kern w:val="0"/>
        <w:position w:val="0"/>
        <w:highlight w:val="none"/>
        <w:vertAlign w:val="baseline"/>
      </w:rPr>
    </w:lvl>
    <w:lvl w:ilvl="1" w:tplc="5140777E">
      <w:start w:val="1"/>
      <w:numFmt w:val="bullet"/>
      <w:lvlText w:val="•"/>
      <w:lvlJc w:val="left"/>
      <w:pPr>
        <w:tabs>
          <w:tab w:val="num" w:pos="2214"/>
        </w:tabs>
        <w:ind w:left="1080" w:firstLine="774"/>
      </w:pPr>
      <w:rPr>
        <w:rFonts w:hAnsi="Arial Unicode MS"/>
        <w:caps w:val="0"/>
        <w:smallCaps w:val="0"/>
        <w:strike w:val="0"/>
        <w:dstrike w:val="0"/>
        <w:outline w:val="0"/>
        <w:emboss w:val="0"/>
        <w:imprint w:val="0"/>
        <w:spacing w:val="0"/>
        <w:w w:val="100"/>
        <w:kern w:val="0"/>
        <w:position w:val="0"/>
        <w:highlight w:val="none"/>
        <w:vertAlign w:val="baseline"/>
      </w:rPr>
    </w:lvl>
    <w:lvl w:ilvl="2" w:tplc="8D44D26E">
      <w:start w:val="1"/>
      <w:numFmt w:val="bullet"/>
      <w:lvlText w:val="•"/>
      <w:lvlJc w:val="left"/>
      <w:pPr>
        <w:tabs>
          <w:tab w:val="num" w:pos="2934"/>
        </w:tabs>
        <w:ind w:left="1800" w:firstLine="774"/>
      </w:pPr>
      <w:rPr>
        <w:rFonts w:hAnsi="Arial Unicode MS"/>
        <w:caps w:val="0"/>
        <w:smallCaps w:val="0"/>
        <w:strike w:val="0"/>
        <w:dstrike w:val="0"/>
        <w:outline w:val="0"/>
        <w:emboss w:val="0"/>
        <w:imprint w:val="0"/>
        <w:spacing w:val="0"/>
        <w:w w:val="100"/>
        <w:kern w:val="0"/>
        <w:position w:val="0"/>
        <w:highlight w:val="none"/>
        <w:vertAlign w:val="baseline"/>
      </w:rPr>
    </w:lvl>
    <w:lvl w:ilvl="3" w:tplc="498AC302">
      <w:start w:val="1"/>
      <w:numFmt w:val="bullet"/>
      <w:lvlText w:val="•"/>
      <w:lvlJc w:val="left"/>
      <w:pPr>
        <w:tabs>
          <w:tab w:val="num" w:pos="3654"/>
        </w:tabs>
        <w:ind w:left="2520" w:firstLine="774"/>
      </w:pPr>
      <w:rPr>
        <w:rFonts w:hAnsi="Arial Unicode MS"/>
        <w:caps w:val="0"/>
        <w:smallCaps w:val="0"/>
        <w:strike w:val="0"/>
        <w:dstrike w:val="0"/>
        <w:outline w:val="0"/>
        <w:emboss w:val="0"/>
        <w:imprint w:val="0"/>
        <w:spacing w:val="0"/>
        <w:w w:val="100"/>
        <w:kern w:val="0"/>
        <w:position w:val="0"/>
        <w:highlight w:val="none"/>
        <w:vertAlign w:val="baseline"/>
      </w:rPr>
    </w:lvl>
    <w:lvl w:ilvl="4" w:tplc="BB764760">
      <w:start w:val="1"/>
      <w:numFmt w:val="bullet"/>
      <w:lvlText w:val="•"/>
      <w:lvlJc w:val="left"/>
      <w:pPr>
        <w:tabs>
          <w:tab w:val="num" w:pos="4374"/>
        </w:tabs>
        <w:ind w:left="3240" w:firstLine="774"/>
      </w:pPr>
      <w:rPr>
        <w:rFonts w:hAnsi="Arial Unicode MS"/>
        <w:caps w:val="0"/>
        <w:smallCaps w:val="0"/>
        <w:strike w:val="0"/>
        <w:dstrike w:val="0"/>
        <w:outline w:val="0"/>
        <w:emboss w:val="0"/>
        <w:imprint w:val="0"/>
        <w:spacing w:val="0"/>
        <w:w w:val="100"/>
        <w:kern w:val="0"/>
        <w:position w:val="0"/>
        <w:highlight w:val="none"/>
        <w:vertAlign w:val="baseline"/>
      </w:rPr>
    </w:lvl>
    <w:lvl w:ilvl="5" w:tplc="80FE044E">
      <w:start w:val="1"/>
      <w:numFmt w:val="bullet"/>
      <w:lvlText w:val="•"/>
      <w:lvlJc w:val="left"/>
      <w:pPr>
        <w:tabs>
          <w:tab w:val="num" w:pos="5094"/>
        </w:tabs>
        <w:ind w:left="3960" w:firstLine="774"/>
      </w:pPr>
      <w:rPr>
        <w:rFonts w:hAnsi="Arial Unicode MS"/>
        <w:caps w:val="0"/>
        <w:smallCaps w:val="0"/>
        <w:strike w:val="0"/>
        <w:dstrike w:val="0"/>
        <w:outline w:val="0"/>
        <w:emboss w:val="0"/>
        <w:imprint w:val="0"/>
        <w:spacing w:val="0"/>
        <w:w w:val="100"/>
        <w:kern w:val="0"/>
        <w:position w:val="0"/>
        <w:highlight w:val="none"/>
        <w:vertAlign w:val="baseline"/>
      </w:rPr>
    </w:lvl>
    <w:lvl w:ilvl="6" w:tplc="93D27D7E">
      <w:start w:val="1"/>
      <w:numFmt w:val="bullet"/>
      <w:lvlText w:val="•"/>
      <w:lvlJc w:val="left"/>
      <w:pPr>
        <w:tabs>
          <w:tab w:val="num" w:pos="5814"/>
        </w:tabs>
        <w:ind w:left="4680" w:firstLine="774"/>
      </w:pPr>
      <w:rPr>
        <w:rFonts w:hAnsi="Arial Unicode MS"/>
        <w:caps w:val="0"/>
        <w:smallCaps w:val="0"/>
        <w:strike w:val="0"/>
        <w:dstrike w:val="0"/>
        <w:outline w:val="0"/>
        <w:emboss w:val="0"/>
        <w:imprint w:val="0"/>
        <w:spacing w:val="0"/>
        <w:w w:val="100"/>
        <w:kern w:val="0"/>
        <w:position w:val="0"/>
        <w:highlight w:val="none"/>
        <w:vertAlign w:val="baseline"/>
      </w:rPr>
    </w:lvl>
    <w:lvl w:ilvl="7" w:tplc="F0E87A8A">
      <w:start w:val="1"/>
      <w:numFmt w:val="bullet"/>
      <w:lvlText w:val="•"/>
      <w:lvlJc w:val="left"/>
      <w:pPr>
        <w:tabs>
          <w:tab w:val="num" w:pos="6534"/>
        </w:tabs>
        <w:ind w:left="5400" w:firstLine="774"/>
      </w:pPr>
      <w:rPr>
        <w:rFonts w:hAnsi="Arial Unicode MS"/>
        <w:caps w:val="0"/>
        <w:smallCaps w:val="0"/>
        <w:strike w:val="0"/>
        <w:dstrike w:val="0"/>
        <w:outline w:val="0"/>
        <w:emboss w:val="0"/>
        <w:imprint w:val="0"/>
        <w:spacing w:val="0"/>
        <w:w w:val="100"/>
        <w:kern w:val="0"/>
        <w:position w:val="0"/>
        <w:highlight w:val="none"/>
        <w:vertAlign w:val="baseline"/>
      </w:rPr>
    </w:lvl>
    <w:lvl w:ilvl="8" w:tplc="85C66B96">
      <w:start w:val="1"/>
      <w:numFmt w:val="bullet"/>
      <w:lvlText w:val="•"/>
      <w:lvlJc w:val="left"/>
      <w:pPr>
        <w:tabs>
          <w:tab w:val="num" w:pos="7254"/>
        </w:tabs>
        <w:ind w:left="6120" w:firstLine="7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71A75F3E"/>
    <w:multiLevelType w:val="hybridMultilevel"/>
    <w:tmpl w:val="42540A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1"/>
    <w:lvlOverride w:ilvl="0">
      <w:lvl w:ilvl="0" w:tplc="5C5818FA">
        <w:start w:val="1"/>
        <w:numFmt w:val="bullet"/>
        <w:lvlText w:val="•"/>
        <w:lvlJc w:val="left"/>
        <w:pPr>
          <w:tabs>
            <w:tab w:val="num" w:pos="1330"/>
          </w:tabs>
          <w:ind w:left="196" w:firstLine="937"/>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1">
      <w:lvl w:ilvl="1" w:tplc="9F52A5E6">
        <w:start w:val="1"/>
        <w:numFmt w:val="bullet"/>
        <w:lvlText w:val="•"/>
        <w:lvlJc w:val="left"/>
        <w:pPr>
          <w:tabs>
            <w:tab w:val="num" w:pos="1510"/>
          </w:tabs>
          <w:ind w:left="376" w:firstLine="937"/>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2">
      <w:lvl w:ilvl="2" w:tplc="DD9A08AA">
        <w:start w:val="1"/>
        <w:numFmt w:val="bullet"/>
        <w:lvlText w:val="•"/>
        <w:lvlJc w:val="left"/>
        <w:pPr>
          <w:tabs>
            <w:tab w:val="num" w:pos="1690"/>
          </w:tabs>
          <w:ind w:left="556" w:firstLine="937"/>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3">
      <w:lvl w:ilvl="3" w:tplc="C7A0DF4A">
        <w:start w:val="1"/>
        <w:numFmt w:val="bullet"/>
        <w:lvlText w:val="•"/>
        <w:lvlJc w:val="left"/>
        <w:pPr>
          <w:tabs>
            <w:tab w:val="num" w:pos="1870"/>
          </w:tabs>
          <w:ind w:left="736" w:firstLine="937"/>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4">
      <w:lvl w:ilvl="4" w:tplc="A6662CBC">
        <w:start w:val="1"/>
        <w:numFmt w:val="bullet"/>
        <w:lvlText w:val="•"/>
        <w:lvlJc w:val="left"/>
        <w:pPr>
          <w:tabs>
            <w:tab w:val="num" w:pos="2050"/>
          </w:tabs>
          <w:ind w:left="916" w:firstLine="937"/>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5">
      <w:lvl w:ilvl="5" w:tplc="83221BE8">
        <w:start w:val="1"/>
        <w:numFmt w:val="bullet"/>
        <w:lvlText w:val="•"/>
        <w:lvlJc w:val="left"/>
        <w:pPr>
          <w:tabs>
            <w:tab w:val="num" w:pos="2230"/>
          </w:tabs>
          <w:ind w:left="1096" w:firstLine="937"/>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6">
      <w:lvl w:ilvl="6" w:tplc="D3924044">
        <w:start w:val="1"/>
        <w:numFmt w:val="bullet"/>
        <w:lvlText w:val="•"/>
        <w:lvlJc w:val="left"/>
        <w:pPr>
          <w:tabs>
            <w:tab w:val="num" w:pos="2410"/>
          </w:tabs>
          <w:ind w:left="1276" w:firstLine="937"/>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7">
      <w:lvl w:ilvl="7" w:tplc="FC284804">
        <w:start w:val="1"/>
        <w:numFmt w:val="bullet"/>
        <w:lvlText w:val="•"/>
        <w:lvlJc w:val="left"/>
        <w:pPr>
          <w:tabs>
            <w:tab w:val="num" w:pos="2590"/>
          </w:tabs>
          <w:ind w:left="1456" w:firstLine="937"/>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8">
      <w:lvl w:ilvl="8" w:tplc="3FEE208E">
        <w:start w:val="1"/>
        <w:numFmt w:val="bullet"/>
        <w:lvlText w:val="•"/>
        <w:lvlJc w:val="left"/>
        <w:pPr>
          <w:tabs>
            <w:tab w:val="num" w:pos="2770"/>
          </w:tabs>
          <w:ind w:left="1636" w:firstLine="937"/>
        </w:pPr>
        <w:rPr>
          <w:rFonts w:hAnsi="Arial Unicode MS"/>
          <w:b/>
          <w:bCs/>
          <w:caps w:val="0"/>
          <w:smallCaps w:val="0"/>
          <w:strike w:val="0"/>
          <w:dstrike w:val="0"/>
          <w:outline w:val="0"/>
          <w:emboss w:val="0"/>
          <w:imprint w:val="0"/>
          <w:spacing w:val="0"/>
          <w:w w:val="100"/>
          <w:kern w:val="0"/>
          <w:position w:val="-2"/>
          <w:highlight w:val="none"/>
          <w:vertAlign w:val="baseline"/>
        </w:rPr>
      </w:lvl>
    </w:lvlOverride>
  </w:num>
  <w:num w:numId="5">
    <w:abstractNumId w:val="1"/>
    <w:lvlOverride w:ilvl="0">
      <w:lvl w:ilvl="0" w:tplc="5C5818FA">
        <w:start w:val="1"/>
        <w:numFmt w:val="bullet"/>
        <w:lvlText w:val="•"/>
        <w:lvlJc w:val="left"/>
        <w:pPr>
          <w:tabs>
            <w:tab w:val="num" w:pos="1330"/>
          </w:tabs>
          <w:ind w:left="196" w:firstLine="937"/>
        </w:pPr>
        <w:rPr>
          <w:rFonts w:hAnsi="Arial Unicode MS"/>
          <w:b/>
          <w:bCs/>
          <w:i/>
          <w:iCs/>
          <w:caps w:val="0"/>
          <w:smallCaps w:val="0"/>
          <w:strike w:val="0"/>
          <w:dstrike w:val="0"/>
          <w:outline w:val="0"/>
          <w:emboss w:val="0"/>
          <w:imprint w:val="0"/>
          <w:spacing w:val="0"/>
          <w:w w:val="100"/>
          <w:kern w:val="0"/>
          <w:position w:val="-2"/>
          <w:highlight w:val="none"/>
          <w:vertAlign w:val="baseline"/>
        </w:rPr>
      </w:lvl>
    </w:lvlOverride>
    <w:lvlOverride w:ilvl="1">
      <w:lvl w:ilvl="1" w:tplc="9F52A5E6">
        <w:start w:val="1"/>
        <w:numFmt w:val="bullet"/>
        <w:lvlText w:val="•"/>
        <w:lvlJc w:val="left"/>
        <w:pPr>
          <w:tabs>
            <w:tab w:val="num" w:pos="1510"/>
          </w:tabs>
          <w:ind w:left="376" w:firstLine="937"/>
        </w:pPr>
        <w:rPr>
          <w:rFonts w:hAnsi="Arial Unicode MS"/>
          <w:b/>
          <w:bCs/>
          <w:i/>
          <w:iCs/>
          <w:caps w:val="0"/>
          <w:smallCaps w:val="0"/>
          <w:strike w:val="0"/>
          <w:dstrike w:val="0"/>
          <w:outline w:val="0"/>
          <w:emboss w:val="0"/>
          <w:imprint w:val="0"/>
          <w:spacing w:val="0"/>
          <w:w w:val="100"/>
          <w:kern w:val="0"/>
          <w:position w:val="-2"/>
          <w:highlight w:val="none"/>
          <w:vertAlign w:val="baseline"/>
        </w:rPr>
      </w:lvl>
    </w:lvlOverride>
    <w:lvlOverride w:ilvl="2">
      <w:lvl w:ilvl="2" w:tplc="DD9A08AA">
        <w:start w:val="1"/>
        <w:numFmt w:val="bullet"/>
        <w:lvlText w:val="•"/>
        <w:lvlJc w:val="left"/>
        <w:pPr>
          <w:tabs>
            <w:tab w:val="num" w:pos="1690"/>
          </w:tabs>
          <w:ind w:left="556" w:firstLine="937"/>
        </w:pPr>
        <w:rPr>
          <w:rFonts w:hAnsi="Arial Unicode MS"/>
          <w:b/>
          <w:bCs/>
          <w:i/>
          <w:iCs/>
          <w:caps w:val="0"/>
          <w:smallCaps w:val="0"/>
          <w:strike w:val="0"/>
          <w:dstrike w:val="0"/>
          <w:outline w:val="0"/>
          <w:emboss w:val="0"/>
          <w:imprint w:val="0"/>
          <w:spacing w:val="0"/>
          <w:w w:val="100"/>
          <w:kern w:val="0"/>
          <w:position w:val="-2"/>
          <w:highlight w:val="none"/>
          <w:vertAlign w:val="baseline"/>
        </w:rPr>
      </w:lvl>
    </w:lvlOverride>
    <w:lvlOverride w:ilvl="3">
      <w:lvl w:ilvl="3" w:tplc="C7A0DF4A">
        <w:start w:val="1"/>
        <w:numFmt w:val="bullet"/>
        <w:lvlText w:val="•"/>
        <w:lvlJc w:val="left"/>
        <w:pPr>
          <w:tabs>
            <w:tab w:val="num" w:pos="1870"/>
          </w:tabs>
          <w:ind w:left="736" w:firstLine="937"/>
        </w:pPr>
        <w:rPr>
          <w:rFonts w:hAnsi="Arial Unicode MS"/>
          <w:b/>
          <w:bCs/>
          <w:i/>
          <w:iCs/>
          <w:caps w:val="0"/>
          <w:smallCaps w:val="0"/>
          <w:strike w:val="0"/>
          <w:dstrike w:val="0"/>
          <w:outline w:val="0"/>
          <w:emboss w:val="0"/>
          <w:imprint w:val="0"/>
          <w:spacing w:val="0"/>
          <w:w w:val="100"/>
          <w:kern w:val="0"/>
          <w:position w:val="-2"/>
          <w:highlight w:val="none"/>
          <w:vertAlign w:val="baseline"/>
        </w:rPr>
      </w:lvl>
    </w:lvlOverride>
    <w:lvlOverride w:ilvl="4">
      <w:lvl w:ilvl="4" w:tplc="A6662CBC">
        <w:start w:val="1"/>
        <w:numFmt w:val="bullet"/>
        <w:lvlText w:val="•"/>
        <w:lvlJc w:val="left"/>
        <w:pPr>
          <w:tabs>
            <w:tab w:val="num" w:pos="2050"/>
          </w:tabs>
          <w:ind w:left="916" w:firstLine="937"/>
        </w:pPr>
        <w:rPr>
          <w:rFonts w:hAnsi="Arial Unicode MS"/>
          <w:b/>
          <w:bCs/>
          <w:i/>
          <w:iCs/>
          <w:caps w:val="0"/>
          <w:smallCaps w:val="0"/>
          <w:strike w:val="0"/>
          <w:dstrike w:val="0"/>
          <w:outline w:val="0"/>
          <w:emboss w:val="0"/>
          <w:imprint w:val="0"/>
          <w:spacing w:val="0"/>
          <w:w w:val="100"/>
          <w:kern w:val="0"/>
          <w:position w:val="-2"/>
          <w:highlight w:val="none"/>
          <w:vertAlign w:val="baseline"/>
        </w:rPr>
      </w:lvl>
    </w:lvlOverride>
    <w:lvlOverride w:ilvl="5">
      <w:lvl w:ilvl="5" w:tplc="83221BE8">
        <w:start w:val="1"/>
        <w:numFmt w:val="bullet"/>
        <w:lvlText w:val="•"/>
        <w:lvlJc w:val="left"/>
        <w:pPr>
          <w:tabs>
            <w:tab w:val="num" w:pos="2230"/>
          </w:tabs>
          <w:ind w:left="1096" w:firstLine="937"/>
        </w:pPr>
        <w:rPr>
          <w:rFonts w:hAnsi="Arial Unicode MS"/>
          <w:b/>
          <w:bCs/>
          <w:i/>
          <w:iCs/>
          <w:caps w:val="0"/>
          <w:smallCaps w:val="0"/>
          <w:strike w:val="0"/>
          <w:dstrike w:val="0"/>
          <w:outline w:val="0"/>
          <w:emboss w:val="0"/>
          <w:imprint w:val="0"/>
          <w:spacing w:val="0"/>
          <w:w w:val="100"/>
          <w:kern w:val="0"/>
          <w:position w:val="-2"/>
          <w:highlight w:val="none"/>
          <w:vertAlign w:val="baseline"/>
        </w:rPr>
      </w:lvl>
    </w:lvlOverride>
    <w:lvlOverride w:ilvl="6">
      <w:lvl w:ilvl="6" w:tplc="D3924044">
        <w:start w:val="1"/>
        <w:numFmt w:val="bullet"/>
        <w:lvlText w:val="•"/>
        <w:lvlJc w:val="left"/>
        <w:pPr>
          <w:tabs>
            <w:tab w:val="num" w:pos="2410"/>
          </w:tabs>
          <w:ind w:left="1276" w:firstLine="937"/>
        </w:pPr>
        <w:rPr>
          <w:rFonts w:hAnsi="Arial Unicode MS"/>
          <w:b/>
          <w:bCs/>
          <w:i/>
          <w:iCs/>
          <w:caps w:val="0"/>
          <w:smallCaps w:val="0"/>
          <w:strike w:val="0"/>
          <w:dstrike w:val="0"/>
          <w:outline w:val="0"/>
          <w:emboss w:val="0"/>
          <w:imprint w:val="0"/>
          <w:spacing w:val="0"/>
          <w:w w:val="100"/>
          <w:kern w:val="0"/>
          <w:position w:val="-2"/>
          <w:highlight w:val="none"/>
          <w:vertAlign w:val="baseline"/>
        </w:rPr>
      </w:lvl>
    </w:lvlOverride>
    <w:lvlOverride w:ilvl="7">
      <w:lvl w:ilvl="7" w:tplc="FC284804">
        <w:start w:val="1"/>
        <w:numFmt w:val="bullet"/>
        <w:lvlText w:val="•"/>
        <w:lvlJc w:val="left"/>
        <w:pPr>
          <w:tabs>
            <w:tab w:val="num" w:pos="2590"/>
          </w:tabs>
          <w:ind w:left="1456" w:firstLine="937"/>
        </w:pPr>
        <w:rPr>
          <w:rFonts w:hAnsi="Arial Unicode MS"/>
          <w:b/>
          <w:bCs/>
          <w:i/>
          <w:iCs/>
          <w:caps w:val="0"/>
          <w:smallCaps w:val="0"/>
          <w:strike w:val="0"/>
          <w:dstrike w:val="0"/>
          <w:outline w:val="0"/>
          <w:emboss w:val="0"/>
          <w:imprint w:val="0"/>
          <w:spacing w:val="0"/>
          <w:w w:val="100"/>
          <w:kern w:val="0"/>
          <w:position w:val="-2"/>
          <w:highlight w:val="none"/>
          <w:vertAlign w:val="baseline"/>
        </w:rPr>
      </w:lvl>
    </w:lvlOverride>
    <w:lvlOverride w:ilvl="8">
      <w:lvl w:ilvl="8" w:tplc="3FEE208E">
        <w:start w:val="1"/>
        <w:numFmt w:val="bullet"/>
        <w:lvlText w:val="•"/>
        <w:lvlJc w:val="left"/>
        <w:pPr>
          <w:tabs>
            <w:tab w:val="num" w:pos="2770"/>
          </w:tabs>
          <w:ind w:left="1636" w:firstLine="937"/>
        </w:pPr>
        <w:rPr>
          <w:rFonts w:hAnsi="Arial Unicode MS"/>
          <w:b/>
          <w:bCs/>
          <w:i/>
          <w:iCs/>
          <w:caps w:val="0"/>
          <w:smallCaps w:val="0"/>
          <w:strike w:val="0"/>
          <w:dstrike w:val="0"/>
          <w:outline w:val="0"/>
          <w:emboss w:val="0"/>
          <w:imprint w:val="0"/>
          <w:spacing w:val="0"/>
          <w:w w:val="100"/>
          <w:kern w:val="0"/>
          <w:position w:val="-2"/>
          <w:highlight w:val="none"/>
          <w:vertAlign w:val="baseline"/>
        </w:rPr>
      </w:lvl>
    </w:lvlOverride>
  </w:num>
  <w:num w:numId="6">
    <w:abstractNumId w:val="1"/>
    <w:lvlOverride w:ilvl="0">
      <w:lvl w:ilvl="0" w:tplc="5C5818FA">
        <w:start w:val="1"/>
        <w:numFmt w:val="bullet"/>
        <w:lvlText w:val="•"/>
        <w:lvlJc w:val="left"/>
        <w:pPr>
          <w:tabs>
            <w:tab w:val="num" w:pos="1314"/>
          </w:tabs>
          <w:ind w:left="180" w:firstLine="95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tplc="9F52A5E6">
        <w:start w:val="1"/>
        <w:numFmt w:val="bullet"/>
        <w:lvlText w:val="•"/>
        <w:lvlJc w:val="left"/>
        <w:pPr>
          <w:tabs>
            <w:tab w:val="num" w:pos="1510"/>
          </w:tabs>
          <w:ind w:left="376" w:firstLine="937"/>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DD9A08AA">
        <w:start w:val="1"/>
        <w:numFmt w:val="bullet"/>
        <w:lvlText w:val="•"/>
        <w:lvlJc w:val="left"/>
        <w:pPr>
          <w:tabs>
            <w:tab w:val="num" w:pos="1690"/>
          </w:tabs>
          <w:ind w:left="556" w:firstLine="937"/>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C7A0DF4A">
        <w:start w:val="1"/>
        <w:numFmt w:val="bullet"/>
        <w:lvlText w:val="•"/>
        <w:lvlJc w:val="left"/>
        <w:pPr>
          <w:tabs>
            <w:tab w:val="num" w:pos="1870"/>
          </w:tabs>
          <w:ind w:left="736" w:firstLine="937"/>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A6662CBC">
        <w:start w:val="1"/>
        <w:numFmt w:val="bullet"/>
        <w:lvlText w:val="•"/>
        <w:lvlJc w:val="left"/>
        <w:pPr>
          <w:tabs>
            <w:tab w:val="num" w:pos="2050"/>
          </w:tabs>
          <w:ind w:left="916" w:firstLine="937"/>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83221BE8">
        <w:start w:val="1"/>
        <w:numFmt w:val="bullet"/>
        <w:lvlText w:val="•"/>
        <w:lvlJc w:val="left"/>
        <w:pPr>
          <w:tabs>
            <w:tab w:val="num" w:pos="2230"/>
          </w:tabs>
          <w:ind w:left="1096" w:firstLine="937"/>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D3924044">
        <w:start w:val="1"/>
        <w:numFmt w:val="bullet"/>
        <w:lvlText w:val="•"/>
        <w:lvlJc w:val="left"/>
        <w:pPr>
          <w:tabs>
            <w:tab w:val="num" w:pos="2410"/>
          </w:tabs>
          <w:ind w:left="1276" w:firstLine="937"/>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FC284804">
        <w:start w:val="1"/>
        <w:numFmt w:val="bullet"/>
        <w:lvlText w:val="•"/>
        <w:lvlJc w:val="left"/>
        <w:pPr>
          <w:tabs>
            <w:tab w:val="num" w:pos="2590"/>
          </w:tabs>
          <w:ind w:left="1456" w:firstLine="937"/>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3FEE208E">
        <w:start w:val="1"/>
        <w:numFmt w:val="bullet"/>
        <w:lvlText w:val="•"/>
        <w:lvlJc w:val="left"/>
        <w:pPr>
          <w:tabs>
            <w:tab w:val="num" w:pos="2770"/>
          </w:tabs>
          <w:ind w:left="1636" w:firstLine="937"/>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lizamarysouza@gmail.com">
    <w15:presenceInfo w15:providerId="Windows Live" w15:userId="573849a20f8b96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c3NDQ1NTEztjSxNDVT0lEKTi0uzszPAykwrAUApIQySywAAAA="/>
  </w:docVars>
  <w:rsids>
    <w:rsidRoot w:val="00BD2638"/>
    <w:rsid w:val="00001453"/>
    <w:rsid w:val="00030812"/>
    <w:rsid w:val="00143E52"/>
    <w:rsid w:val="0016479D"/>
    <w:rsid w:val="00244B77"/>
    <w:rsid w:val="002E24F1"/>
    <w:rsid w:val="0035421E"/>
    <w:rsid w:val="003E5357"/>
    <w:rsid w:val="004C5FFC"/>
    <w:rsid w:val="00704523"/>
    <w:rsid w:val="00817F38"/>
    <w:rsid w:val="00835DA7"/>
    <w:rsid w:val="009211E8"/>
    <w:rsid w:val="00941CDF"/>
    <w:rsid w:val="00A103C3"/>
    <w:rsid w:val="00B62784"/>
    <w:rsid w:val="00B93169"/>
    <w:rsid w:val="00BD2638"/>
    <w:rsid w:val="00C90346"/>
    <w:rsid w:val="00D72BBA"/>
    <w:rsid w:val="00DA2DB6"/>
    <w:rsid w:val="00DC649F"/>
    <w:rsid w:val="00DC7A64"/>
    <w:rsid w:val="00EE61CE"/>
    <w:rsid w:val="00EF3016"/>
    <w:rsid w:val="00F16882"/>
    <w:rsid w:val="00F97C54"/>
    <w:rsid w:val="00FE52EE"/>
    <w:rsid w:val="00FF366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5CE09"/>
  <w15:docId w15:val="{97AF07AF-13B1-4D62-80BB-FC464B855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pt-BR" w:eastAsia="pt-B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val="en-US" w:eastAsia="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CAPA">
    <w:name w:val="CAPA"/>
    <w:pPr>
      <w:jc w:val="center"/>
      <w:outlineLvl w:val="0"/>
    </w:pPr>
    <w:rPr>
      <w:rFonts w:cs="Arial Unicode MS"/>
      <w:b/>
      <w:bCs/>
      <w:color w:val="000000"/>
      <w:sz w:val="24"/>
      <w:szCs w:val="24"/>
      <w:u w:color="000000"/>
      <w:lang w:val="pt-PT"/>
    </w:rPr>
  </w:style>
  <w:style w:type="paragraph" w:customStyle="1" w:styleId="Corpo">
    <w:name w:val="Corpo"/>
    <w:rPr>
      <w:rFonts w:ascii="Helvetica" w:hAnsi="Helvetica" w:cs="Arial Unicode MS"/>
      <w:color w:val="000000"/>
      <w:sz w:val="22"/>
      <w:szCs w:val="22"/>
      <w:lang w:val="en-US"/>
    </w:rPr>
  </w:style>
  <w:style w:type="paragraph" w:customStyle="1" w:styleId="MONCAP">
    <w:name w:val="MON CAP"/>
    <w:pPr>
      <w:widowControl w:val="0"/>
      <w:spacing w:line="360" w:lineRule="auto"/>
      <w:ind w:left="220" w:hanging="220"/>
      <w:jc w:val="both"/>
    </w:pPr>
    <w:rPr>
      <w:rFonts w:cs="Arial Unicode MS"/>
      <w:b/>
      <w:bCs/>
      <w:color w:val="000000"/>
      <w:sz w:val="24"/>
      <w:szCs w:val="24"/>
      <w:u w:color="000000"/>
      <w:lang w:val="pt-PT"/>
    </w:rPr>
  </w:style>
  <w:style w:type="paragraph" w:customStyle="1" w:styleId="CabealhoeRodap">
    <w:name w:val="Cabeçalho e Rodapé"/>
    <w:pPr>
      <w:tabs>
        <w:tab w:val="right" w:pos="9020"/>
      </w:tabs>
    </w:pPr>
    <w:rPr>
      <w:rFonts w:ascii="Helvetica" w:eastAsia="Helvetica" w:hAnsi="Helvetica" w:cs="Helvetica"/>
      <w:color w:val="000000"/>
      <w:sz w:val="24"/>
      <w:szCs w:val="24"/>
    </w:rPr>
  </w:style>
  <w:style w:type="paragraph" w:customStyle="1" w:styleId="Padro">
    <w:name w:val="Padrão"/>
    <w:rPr>
      <w:rFonts w:ascii="Helvetica" w:hAnsi="Helvetica" w:cs="Arial Unicode MS"/>
      <w:color w:val="000000"/>
      <w:sz w:val="22"/>
      <w:szCs w:val="22"/>
      <w:lang w:val="en-US"/>
    </w:rPr>
  </w:style>
  <w:style w:type="numbering" w:customStyle="1" w:styleId="Marcador">
    <w:name w:val="Marcador"/>
    <w:pPr>
      <w:numPr>
        <w:numId w:val="2"/>
      </w:numPr>
    </w:pPr>
  </w:style>
  <w:style w:type="character" w:customStyle="1" w:styleId="Link">
    <w:name w:val="Link"/>
    <w:rPr>
      <w:u w:val="single"/>
    </w:rPr>
  </w:style>
  <w:style w:type="character" w:customStyle="1" w:styleId="Hyperlink0">
    <w:name w:val="Hyperlink.0"/>
    <w:basedOn w:val="Link"/>
    <w:rPr>
      <w:b w:val="0"/>
      <w:bCs w:val="0"/>
      <w:u w:val="single"/>
    </w:rPr>
  </w:style>
  <w:style w:type="character" w:customStyle="1" w:styleId="Hyperlink1">
    <w:name w:val="Hyperlink.1"/>
    <w:basedOn w:val="Link"/>
    <w:rPr>
      <w:rFonts w:ascii="Times New Roman" w:eastAsia="Times New Roman" w:hAnsi="Times New Roman" w:cs="Times New Roman"/>
      <w:u w:val="single"/>
    </w:rPr>
  </w:style>
  <w:style w:type="character" w:styleId="Refdecomentrio">
    <w:name w:val="annotation reference"/>
    <w:basedOn w:val="Fontepargpadro"/>
    <w:uiPriority w:val="99"/>
    <w:semiHidden/>
    <w:unhideWhenUsed/>
    <w:rsid w:val="00143E52"/>
    <w:rPr>
      <w:sz w:val="16"/>
      <w:szCs w:val="16"/>
    </w:rPr>
  </w:style>
  <w:style w:type="paragraph" w:styleId="Textodecomentrio">
    <w:name w:val="annotation text"/>
    <w:basedOn w:val="Normal"/>
    <w:link w:val="TextodecomentrioChar"/>
    <w:uiPriority w:val="99"/>
    <w:semiHidden/>
    <w:unhideWhenUsed/>
    <w:rsid w:val="00143E52"/>
    <w:rPr>
      <w:sz w:val="20"/>
      <w:szCs w:val="20"/>
    </w:rPr>
  </w:style>
  <w:style w:type="character" w:customStyle="1" w:styleId="TextodecomentrioChar">
    <w:name w:val="Texto de comentário Char"/>
    <w:basedOn w:val="Fontepargpadro"/>
    <w:link w:val="Textodecomentrio"/>
    <w:uiPriority w:val="99"/>
    <w:semiHidden/>
    <w:rsid w:val="00143E52"/>
    <w:rPr>
      <w:lang w:val="en-US" w:eastAsia="en-US"/>
    </w:rPr>
  </w:style>
  <w:style w:type="paragraph" w:styleId="Assuntodocomentrio">
    <w:name w:val="annotation subject"/>
    <w:basedOn w:val="Textodecomentrio"/>
    <w:next w:val="Textodecomentrio"/>
    <w:link w:val="AssuntodocomentrioChar"/>
    <w:uiPriority w:val="99"/>
    <w:semiHidden/>
    <w:unhideWhenUsed/>
    <w:rsid w:val="00143E52"/>
    <w:rPr>
      <w:b/>
      <w:bCs/>
    </w:rPr>
  </w:style>
  <w:style w:type="character" w:customStyle="1" w:styleId="AssuntodocomentrioChar">
    <w:name w:val="Assunto do comentário Char"/>
    <w:basedOn w:val="TextodecomentrioChar"/>
    <w:link w:val="Assuntodocomentrio"/>
    <w:uiPriority w:val="99"/>
    <w:semiHidden/>
    <w:rsid w:val="00143E52"/>
    <w:rPr>
      <w:b/>
      <w:bCs/>
      <w:lang w:val="en-US" w:eastAsia="en-US"/>
    </w:rPr>
  </w:style>
  <w:style w:type="paragraph" w:styleId="Textodebalo">
    <w:name w:val="Balloon Text"/>
    <w:basedOn w:val="Normal"/>
    <w:link w:val="TextodebaloChar"/>
    <w:uiPriority w:val="99"/>
    <w:semiHidden/>
    <w:unhideWhenUsed/>
    <w:rsid w:val="00143E52"/>
    <w:rPr>
      <w:rFonts w:ascii="Segoe UI" w:hAnsi="Segoe UI" w:cs="Segoe UI"/>
      <w:sz w:val="18"/>
      <w:szCs w:val="18"/>
    </w:rPr>
  </w:style>
  <w:style w:type="character" w:customStyle="1" w:styleId="TextodebaloChar">
    <w:name w:val="Texto de balão Char"/>
    <w:basedOn w:val="Fontepargpadro"/>
    <w:link w:val="Textodebalo"/>
    <w:uiPriority w:val="99"/>
    <w:semiHidden/>
    <w:rsid w:val="00143E52"/>
    <w:rPr>
      <w:rFonts w:ascii="Segoe UI" w:hAnsi="Segoe UI" w:cs="Segoe UI"/>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tif"/><Relationship Id="rId18" Type="http://schemas.openxmlformats.org/officeDocument/2006/relationships/image" Target="media/image5.jpeg"/><Relationship Id="rId26" Type="http://schemas.openxmlformats.org/officeDocument/2006/relationships/image" Target="media/image9.jpeg"/><Relationship Id="rId39" Type="http://schemas.openxmlformats.org/officeDocument/2006/relationships/hyperlink" Target="http://blog.geekhunter.com.br/tudo-que-voce-precisa-saber-sobre-agile-scrum-e-kanban/" TargetMode="External"/><Relationship Id="rId3" Type="http://schemas.openxmlformats.org/officeDocument/2006/relationships/styles" Target="styles.xml"/><Relationship Id="rId21" Type="http://schemas.openxmlformats.org/officeDocument/2006/relationships/hyperlink" Target="http://protic.uniaraxa.edu.br/wp-content/uploads/2015/06/KANBAN.jpg" TargetMode="External"/><Relationship Id="rId34" Type="http://schemas.openxmlformats.org/officeDocument/2006/relationships/hyperlink" Target="http://cienciasecognicao.org/neuroemdebate/?p=1706" TargetMode="External"/><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tif"/><Relationship Id="rId25" Type="http://schemas.openxmlformats.org/officeDocument/2006/relationships/image" Target="media/image8.jpeg"/><Relationship Id="rId33" Type="http://schemas.openxmlformats.org/officeDocument/2006/relationships/hyperlink" Target="https://www.abcdasaude.com.br/neurologia/afasia" TargetMode="External"/><Relationship Id="rId38" Type="http://schemas.openxmlformats.org/officeDocument/2006/relationships/hyperlink" Target="https://www.administradores.com.br/artigos/carreira/just-in-time-e-o-kanban-uma-abordagem-sobre-os-sistemas-puxados-de-producao/54249/" TargetMode="External"/><Relationship Id="rId2" Type="http://schemas.openxmlformats.org/officeDocument/2006/relationships/numbering" Target="numbering.xml"/><Relationship Id="rId16" Type="http://schemas.openxmlformats.org/officeDocument/2006/relationships/image" Target="media/image3.tif"/><Relationship Id="rId20" Type="http://schemas.openxmlformats.org/officeDocument/2006/relationships/hyperlink" Target="http://protic.uniaraxa.edu.br/wp-content/uploads/2015/06/KANBAN.jpg" TargetMode="External"/><Relationship Id="rId29" Type="http://schemas.openxmlformats.org/officeDocument/2006/relationships/hyperlink" Target="https://www.thieme-connect.com/products/ejournals/html/10.1055/s-0033-1362992" TargetMode="External"/><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yperlink" Target="http://netproject.com.br/blog/wp-content/uploads/2014/11/5693371072_ef490dc65a_o-1.jpg" TargetMode="External"/><Relationship Id="rId32" Type="http://schemas.openxmlformats.org/officeDocument/2006/relationships/hyperlink" Target="http://www.ineuro.com.br/para-os-pacientes/acidente-vascular-cerebral-avc/" TargetMode="External"/><Relationship Id="rId37" Type="http://schemas.openxmlformats.org/officeDocument/2006/relationships/hyperlink" Target="https://leankit.com/learn/kanban/what-is-kanban/" TargetMode="External"/><Relationship Id="rId40" Type="http://schemas.openxmlformats.org/officeDocument/2006/relationships/hyperlink" Target="http://www.techoje.com.br/site/techoje/categoria/detalhe_artigo/1878"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liveimageserver.dlf.org.uk/mee//products/full/0103808.jpg" TargetMode="External"/><Relationship Id="rId23" Type="http://schemas.openxmlformats.org/officeDocument/2006/relationships/hyperlink" Target="http://netproject.com.br/blog/wp-content/uploads/2014/11/5693371072_ef490dc65a_o-1.jpg" TargetMode="External"/><Relationship Id="rId28" Type="http://schemas.openxmlformats.org/officeDocument/2006/relationships/hyperlink" Target="http://www.psicologia.pt/artigos/textos/A0260.pdf" TargetMode="External"/><Relationship Id="rId36" Type="http://schemas.openxmlformats.org/officeDocument/2006/relationships/hyperlink" Target="https://www.digite.com/kanban/what-is-kanban/" TargetMode="External"/><Relationship Id="rId10" Type="http://schemas.microsoft.com/office/2016/09/relationships/commentsIds" Target="commentsIds.xml"/><Relationship Id="rId19" Type="http://schemas.openxmlformats.org/officeDocument/2006/relationships/image" Target="media/image6.jpeg"/><Relationship Id="rId31" Type="http://schemas.openxmlformats.org/officeDocument/2006/relationships/hyperlink" Target="http://www.cadastro.abneuro.org/site/publico_avc.asp" TargetMode="External"/><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tif"/><Relationship Id="rId22" Type="http://schemas.openxmlformats.org/officeDocument/2006/relationships/image" Target="media/image7.jpeg"/><Relationship Id="rId27" Type="http://schemas.openxmlformats.org/officeDocument/2006/relationships/image" Target="media/image10.jpeg"/><Relationship Id="rId30" Type="http://schemas.openxmlformats.org/officeDocument/2006/relationships/hyperlink" Target="http://www.em.com.br/app/noticia/tecnologia/2013/02/27/interna_tecnologia,353287/crescem-no-brasil-mortes-por-avc-entre-15-e-34-anos.shtml" TargetMode="External"/><Relationship Id="rId35" Type="http://schemas.openxmlformats.org/officeDocument/2006/relationships/hyperlink" Target="https://www.significados.com.br/kanban/" TargetMode="External"/><Relationship Id="rId43"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5B645-8E6A-4CB5-B7AF-A5FDBBA74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2572</TotalTime>
  <Pages>42</Pages>
  <Words>9909</Words>
  <Characters>53511</Characters>
  <Application>Microsoft Office Word</Application>
  <DocSecurity>0</DocSecurity>
  <Lines>445</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elizamarysouza@gmail.com</cp:lastModifiedBy>
  <cp:revision>7</cp:revision>
  <dcterms:created xsi:type="dcterms:W3CDTF">2018-04-09T02:11:00Z</dcterms:created>
  <dcterms:modified xsi:type="dcterms:W3CDTF">2018-04-11T02:34:00Z</dcterms:modified>
</cp:coreProperties>
</file>